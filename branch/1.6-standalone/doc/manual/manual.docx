
<file path=[Content_Types].xml><?xml version="1.0" encoding="utf-8"?>
<Types xmlns="http://schemas.openxmlformats.org/package/2006/content-types">
  <Override PartName="/word/numbering.xml" ContentType="application/vnd.openxmlformats-officedocument.wordprocessingml.numbering+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Default Extension="xml" ContentType="application/xml"/>
  <Default Extension="png" ContentType="image/png"/>
  <Override PartName="/word/webSettings.xml" ContentType="application/vnd.openxmlformats-officedocument.wordprocessingml.webSettings+xml"/>
  <Override PartName="/word/theme/theme1.xml" ContentType="application/vnd.openxmlformats-officedocument.theme+xml"/>
  <Override PartName="/customXml/itemProps1.xml" ContentType="application/vnd.openxmlformats-officedocument.customXmlProperties+xml"/>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body>
    <w:p w:rsidR="00464C2A" w:rsidRPr="00791B90" w:rsidRDefault="00464C2A" w:rsidP="00791B90">
      <w:pPr>
        <w:pStyle w:val="Title"/>
        <w:rPr>
          <w:sz w:val="40"/>
          <w:szCs w:val="40"/>
        </w:rPr>
      </w:pPr>
      <w:r w:rsidRPr="00791B90">
        <w:rPr>
          <w:sz w:val="40"/>
          <w:szCs w:val="40"/>
        </w:rPr>
        <w:t xml:space="preserve">Fundamentals of </w:t>
      </w:r>
      <w:r w:rsidR="006F51FD" w:rsidRPr="00791B90">
        <w:rPr>
          <w:sz w:val="40"/>
          <w:szCs w:val="40"/>
        </w:rPr>
        <w:t>D</w:t>
      </w:r>
      <w:r w:rsidRPr="00791B90">
        <w:rPr>
          <w:sz w:val="40"/>
          <w:szCs w:val="40"/>
        </w:rPr>
        <w:t xml:space="preserve">ata </w:t>
      </w:r>
      <w:r w:rsidR="006F51FD" w:rsidRPr="00791B90">
        <w:rPr>
          <w:sz w:val="40"/>
          <w:szCs w:val="40"/>
        </w:rPr>
        <w:t>S</w:t>
      </w:r>
      <w:r w:rsidRPr="00791B90">
        <w:rPr>
          <w:sz w:val="40"/>
          <w:szCs w:val="40"/>
        </w:rPr>
        <w:t>ynchronization</w:t>
      </w:r>
    </w:p>
    <w:p w:rsidR="00DB0EAE" w:rsidRPr="00791B90" w:rsidRDefault="00DB0EAE" w:rsidP="00791B90">
      <w:pPr>
        <w:rPr>
          <w:rFonts w:cstheme="minorHAnsi"/>
        </w:rPr>
      </w:pPr>
      <w:r w:rsidRPr="00791B90">
        <w:rPr>
          <w:rFonts w:cstheme="minorHAnsi"/>
        </w:rPr>
        <w:t xml:space="preserve">Installations of DDMS can share data with each other using the data synchronization feature.  No connection to the </w:t>
      </w:r>
      <w:r w:rsidR="007D391E" w:rsidRPr="00791B90">
        <w:rPr>
          <w:rFonts w:cstheme="minorHAnsi"/>
        </w:rPr>
        <w:t>I</w:t>
      </w:r>
      <w:r w:rsidRPr="00791B90">
        <w:rPr>
          <w:rFonts w:cstheme="minorHAnsi"/>
        </w:rPr>
        <w:t xml:space="preserve">nternet or other network is required.  </w:t>
      </w:r>
      <w:r w:rsidR="007D391E" w:rsidRPr="00791B90">
        <w:rPr>
          <w:rFonts w:cstheme="minorHAnsi"/>
        </w:rPr>
        <w:t xml:space="preserve">Data is exchanged by </w:t>
      </w:r>
      <w:r w:rsidR="00C63A7B" w:rsidRPr="00791B90">
        <w:rPr>
          <w:rFonts w:cstheme="minorHAnsi"/>
        </w:rPr>
        <w:t>the sharing of data files between installations.  These data files can be distributed on a compact disk, a flash drive, or any other kind of data media.</w:t>
      </w:r>
      <w:r w:rsidR="0024551B" w:rsidRPr="00791B90">
        <w:rPr>
          <w:rFonts w:cstheme="minorHAnsi"/>
        </w:rPr>
        <w:t xml:space="preserve">  Each installation can produce a data file that contains all records that were created or updated on that installation.  </w:t>
      </w:r>
      <w:r w:rsidR="004432E4" w:rsidRPr="00791B90">
        <w:rPr>
          <w:rFonts w:cstheme="minorHAnsi"/>
        </w:rPr>
        <w:t>Any other installation that imports this data file will then contain these same records.</w:t>
      </w:r>
    </w:p>
    <w:p w:rsidR="00760E0A" w:rsidRPr="00791B90" w:rsidRDefault="00464C2A" w:rsidP="00791B90">
      <w:pPr>
        <w:rPr>
          <w:rFonts w:cstheme="minorHAnsi"/>
        </w:rPr>
      </w:pPr>
      <w:r w:rsidRPr="00791B90">
        <w:rPr>
          <w:rFonts w:cstheme="minorHAnsi"/>
        </w:rPr>
        <w:t xml:space="preserve">Each installation of DDMS tracks all of its transactions, which can then be sent to other installations using the synchronization feature.  Examples of tracked transactions include data entry through the web </w:t>
      </w:r>
      <w:proofErr w:type="gramStart"/>
      <w:r w:rsidRPr="00791B90">
        <w:rPr>
          <w:rFonts w:cstheme="minorHAnsi"/>
        </w:rPr>
        <w:t>interface,</w:t>
      </w:r>
      <w:proofErr w:type="gramEnd"/>
      <w:r w:rsidRPr="00791B90">
        <w:rPr>
          <w:rFonts w:cstheme="minorHAnsi"/>
        </w:rPr>
        <w:t xml:space="preserve"> excel imports, and synchronization data imported from other installations.  Each transaction record is a self-contained unit, containing all information required to duplicate itself on other computers.  Since records are created locally when importing transaction data from other installation, multiple updates can be easily combined into a single export file.  For example, if computer A exports data to computer B, and computer B then exports its data to computer C, C will get the data of both A and B.</w:t>
      </w:r>
      <w:r w:rsidR="00C63A7B" w:rsidRPr="00791B90">
        <w:rPr>
          <w:rFonts w:cstheme="minorHAnsi"/>
        </w:rPr>
        <w:t xml:space="preserve">  </w:t>
      </w:r>
    </w:p>
    <w:p w:rsidR="00C63A7B" w:rsidRPr="00791B90" w:rsidRDefault="00C63A7B" w:rsidP="00791B90">
      <w:pPr>
        <w:rPr>
          <w:rFonts w:cstheme="minorHAnsi"/>
        </w:rPr>
      </w:pPr>
      <w:r w:rsidRPr="00791B90">
        <w:rPr>
          <w:rFonts w:cstheme="minorHAnsi"/>
        </w:rPr>
        <w:t xml:space="preserve">For example:  </w:t>
      </w:r>
      <w:r w:rsidR="00544234" w:rsidRPr="00791B90">
        <w:rPr>
          <w:rFonts w:cstheme="minorHAnsi"/>
        </w:rPr>
        <w:t xml:space="preserve">A village exists within a district, which exists within a province, which exists within a country.  The village installation exports its data to the district installation.  The district installation </w:t>
      </w:r>
      <w:ins w:id="0" w:author="Nathan Mceachen" w:date="2010-11-22T20:02:00Z">
        <w:r w:rsidR="005B0D9E">
          <w:rPr>
            <w:rFonts w:cstheme="minorHAnsi"/>
          </w:rPr>
          <w:t xml:space="preserve">now </w:t>
        </w:r>
      </w:ins>
      <w:r w:rsidR="00544234" w:rsidRPr="00791B90">
        <w:rPr>
          <w:rFonts w:cstheme="minorHAnsi"/>
        </w:rPr>
        <w:t xml:space="preserve">contains its data plus the data from the village.  The district </w:t>
      </w:r>
      <w:r w:rsidR="00E55807" w:rsidRPr="00791B90">
        <w:rPr>
          <w:rFonts w:cstheme="minorHAnsi"/>
        </w:rPr>
        <w:t xml:space="preserve">then </w:t>
      </w:r>
      <w:r w:rsidR="00544234" w:rsidRPr="00791B90">
        <w:rPr>
          <w:rFonts w:cstheme="minorHAnsi"/>
        </w:rPr>
        <w:t>exports its data to the province</w:t>
      </w:r>
      <w:r w:rsidR="004214C2" w:rsidRPr="00791B90">
        <w:rPr>
          <w:rFonts w:cstheme="minorHAnsi"/>
        </w:rPr>
        <w:t xml:space="preserve"> installation</w:t>
      </w:r>
      <w:r w:rsidR="00544234" w:rsidRPr="00791B90">
        <w:rPr>
          <w:rFonts w:cstheme="minorHAnsi"/>
        </w:rPr>
        <w:t xml:space="preserve">.  The province </w:t>
      </w:r>
      <w:r w:rsidR="004214C2" w:rsidRPr="00791B90">
        <w:rPr>
          <w:rFonts w:cstheme="minorHAnsi"/>
        </w:rPr>
        <w:t xml:space="preserve">installation now </w:t>
      </w:r>
      <w:r w:rsidR="00544234" w:rsidRPr="00791B90">
        <w:rPr>
          <w:rFonts w:cstheme="minorHAnsi"/>
        </w:rPr>
        <w:t xml:space="preserve">contains its data plus the data from the district and the village, even thought </w:t>
      </w:r>
      <w:r w:rsidR="00E55807" w:rsidRPr="00791B90">
        <w:rPr>
          <w:rFonts w:cstheme="minorHAnsi"/>
        </w:rPr>
        <w:t>t</w:t>
      </w:r>
      <w:r w:rsidR="00544234" w:rsidRPr="00791B90">
        <w:rPr>
          <w:rFonts w:cstheme="minorHAnsi"/>
        </w:rPr>
        <w:t>he province did not import the data file from the village.</w:t>
      </w:r>
      <w:r w:rsidR="004214C2" w:rsidRPr="00791B90">
        <w:rPr>
          <w:rFonts w:cstheme="minorHAnsi"/>
        </w:rPr>
        <w:t xml:space="preserve">  The data from the village was contained within the export file from the district.  Likewise</w:t>
      </w:r>
      <w:ins w:id="1" w:author="Nathan Mceachen" w:date="2010-11-22T20:04:00Z">
        <w:r w:rsidR="003A5D29">
          <w:rPr>
            <w:rFonts w:cstheme="minorHAnsi"/>
          </w:rPr>
          <w:t>,</w:t>
        </w:r>
      </w:ins>
      <w:r w:rsidR="004214C2" w:rsidRPr="00791B90">
        <w:rPr>
          <w:rFonts w:cstheme="minorHAnsi"/>
        </w:rPr>
        <w:t xml:space="preserve"> when the province installation exports its data to the country installation, the country installation will contain all of the data from the province, district, and village.</w:t>
      </w:r>
      <w:r w:rsidR="001B78A4" w:rsidRPr="00791B90">
        <w:rPr>
          <w:rFonts w:cstheme="minorHAnsi"/>
        </w:rPr>
        <w:t xml:space="preserve">  Any installation that the country installation exports its data to will also contain the data from the village, district, and province.</w:t>
      </w:r>
      <w:r w:rsidR="00B641A3" w:rsidRPr="00791B90">
        <w:rPr>
          <w:rFonts w:cstheme="minorHAnsi"/>
        </w:rPr>
        <w:t xml:space="preserve">  Eventually, data from each installation will migrate to every other installation in the country.</w:t>
      </w:r>
    </w:p>
    <w:p w:rsidR="00791B90" w:rsidRPr="00791B90" w:rsidRDefault="00464C2A" w:rsidP="00791B90">
      <w:pPr>
        <w:pStyle w:val="Heading1"/>
      </w:pPr>
      <w:r w:rsidRPr="00791B90">
        <w:t xml:space="preserve">Master and Slave </w:t>
      </w:r>
      <w:r w:rsidR="006F51FD" w:rsidRPr="00791B90">
        <w:t>Installations</w:t>
      </w:r>
    </w:p>
    <w:p w:rsidR="00464C2A" w:rsidRPr="00791B90" w:rsidRDefault="00464C2A" w:rsidP="00791B90">
      <w:pPr>
        <w:rPr>
          <w:rFonts w:cstheme="minorHAnsi"/>
        </w:rPr>
      </w:pPr>
      <w:r w:rsidRPr="00791B90">
        <w:rPr>
          <w:rFonts w:cstheme="minorHAnsi"/>
        </w:rPr>
        <w:t xml:space="preserve">All DDMS installations fall into one of two categories: master or slave. In order to avoid unrecoverable synchronization conflicts, certain actions, such as modification of the Geo Hierarchy, are permitted </w:t>
      </w:r>
      <w:r w:rsidR="00C02701" w:rsidRPr="00791B90">
        <w:rPr>
          <w:rFonts w:cstheme="minorHAnsi"/>
        </w:rPr>
        <w:t xml:space="preserve">only </w:t>
      </w:r>
      <w:r w:rsidRPr="00791B90">
        <w:rPr>
          <w:rFonts w:cstheme="minorHAnsi"/>
        </w:rPr>
        <w:t>on master installations. Additionally, data cannot be shared between two master installations, so it is critical that each deployment contains only one master.</w:t>
      </w:r>
      <w:r w:rsidR="009A12E5" w:rsidRPr="00791B90">
        <w:rPr>
          <w:rFonts w:cstheme="minorHAnsi"/>
        </w:rPr>
        <w:t xml:space="preserve"> </w:t>
      </w:r>
      <w:r w:rsidR="00C3731D" w:rsidRPr="00791B90">
        <w:rPr>
          <w:rFonts w:cstheme="minorHAnsi"/>
        </w:rPr>
        <w:t xml:space="preserve">No more than one master installation may exist within any given country.  Otherwise, non-recoverable errors can occur during the synchronization process.  Such errors will </w:t>
      </w:r>
      <w:r w:rsidR="001A51DF" w:rsidRPr="00791B90">
        <w:rPr>
          <w:rFonts w:cstheme="minorHAnsi"/>
        </w:rPr>
        <w:t xml:space="preserve">permanently </w:t>
      </w:r>
      <w:r w:rsidR="00C3731D" w:rsidRPr="00791B90">
        <w:rPr>
          <w:rFonts w:cstheme="minorHAnsi"/>
        </w:rPr>
        <w:t>prevent an installation from participating in synchronization</w:t>
      </w:r>
      <w:r w:rsidR="006D4FEC" w:rsidRPr="00791B90">
        <w:rPr>
          <w:rFonts w:cstheme="minorHAnsi"/>
        </w:rPr>
        <w:t xml:space="preserve"> again.</w:t>
      </w:r>
    </w:p>
    <w:p w:rsidR="00540F9B" w:rsidRPr="00791B90" w:rsidRDefault="00E72D79" w:rsidP="00791B90">
      <w:pPr>
        <w:pStyle w:val="Heading1"/>
        <w:rPr>
          <w:rStyle w:val="CommentReference"/>
          <w:caps w:val="0"/>
          <w:color w:val="auto"/>
          <w:spacing w:val="0"/>
        </w:rPr>
      </w:pPr>
      <w:r w:rsidRPr="00791B90">
        <w:rPr>
          <w:rStyle w:val="CommentReference"/>
          <w:vanish/>
        </w:rPr>
        <w:commentReference w:id="2"/>
      </w:r>
      <w:r w:rsidR="001B4250" w:rsidRPr="00791B90">
        <w:t xml:space="preserve">Export </w:t>
      </w:r>
      <w:r w:rsidR="00594423" w:rsidRPr="00791B90">
        <w:t>Sequence Numbers</w:t>
      </w:r>
      <w:r w:rsidR="00594423" w:rsidRPr="00791B90">
        <w:rPr>
          <w:rStyle w:val="CommentReference"/>
          <w:vanish/>
        </w:rPr>
        <w:t xml:space="preserve"> </w:t>
      </w:r>
    </w:p>
    <w:p w:rsidR="00791B90" w:rsidRPr="004A6715" w:rsidRDefault="006C1C2B" w:rsidP="00791B90">
      <w:pPr>
        <w:rPr>
          <w:rStyle w:val="CommentReference"/>
          <w:caps/>
          <w:color w:val="632423" w:themeColor="accent2" w:themeShade="80"/>
          <w:spacing w:val="20"/>
        </w:rPr>
      </w:pPr>
      <w:r w:rsidRPr="006C1C2B">
        <w:rPr>
          <w:rStyle w:val="CommentReference"/>
          <w:rFonts w:cstheme="minorHAnsi"/>
          <w:sz w:val="22"/>
          <w:szCs w:val="20"/>
          <w:rPrChange w:id="3" w:author="Nathan Mceachen" w:date="2010-11-22T20:39:00Z">
            <w:rPr>
              <w:rStyle w:val="CommentReference"/>
              <w:rFonts w:cstheme="minorHAnsi"/>
              <w:sz w:val="20"/>
              <w:szCs w:val="20"/>
            </w:rPr>
          </w:rPrChange>
        </w:rPr>
        <w:t>A transaction is a</w:t>
      </w:r>
      <w:r w:rsidR="003F2010" w:rsidRPr="004A6715">
        <w:rPr>
          <w:rFonts w:cstheme="minorHAnsi"/>
        </w:rPr>
        <w:t xml:space="preserve">n atomic set of creates, updates, and deletes on one or more objects that collectively implement an action in DDMS. </w:t>
      </w:r>
      <w:r w:rsidRPr="006C1C2B">
        <w:rPr>
          <w:rStyle w:val="CommentReference"/>
          <w:rFonts w:cstheme="minorHAnsi"/>
          <w:sz w:val="22"/>
          <w:szCs w:val="20"/>
          <w:rPrChange w:id="4" w:author="Nathan Mceachen" w:date="2010-11-22T20:39:00Z">
            <w:rPr>
              <w:rStyle w:val="CommentReference"/>
              <w:rFonts w:cstheme="minorHAnsi"/>
              <w:sz w:val="20"/>
              <w:szCs w:val="20"/>
            </w:rPr>
          </w:rPrChange>
        </w:rPr>
        <w:t xml:space="preserve">Data is exported in segments of transactions.  When a transaction is exported it is assigned an export sequence number.  This number is used to ensure that data is imported in the correct order and </w:t>
      </w:r>
      <w:ins w:id="5" w:author="Nathan Mceachen" w:date="2010-11-22T20:05:00Z">
        <w:r w:rsidRPr="006C1C2B">
          <w:rPr>
            <w:rStyle w:val="CommentReference"/>
            <w:rFonts w:cstheme="minorHAnsi"/>
            <w:sz w:val="22"/>
            <w:szCs w:val="20"/>
            <w:rPrChange w:id="6" w:author="Nathan Mceachen" w:date="2010-11-22T20:39:00Z">
              <w:rPr>
                <w:rStyle w:val="CommentReference"/>
                <w:rFonts w:cstheme="minorHAnsi"/>
                <w:sz w:val="20"/>
                <w:szCs w:val="20"/>
              </w:rPr>
            </w:rPrChange>
          </w:rPr>
          <w:t xml:space="preserve">is </w:t>
        </w:r>
      </w:ins>
      <w:r w:rsidRPr="006C1C2B">
        <w:rPr>
          <w:rStyle w:val="CommentReference"/>
          <w:rFonts w:cstheme="minorHAnsi"/>
          <w:sz w:val="22"/>
          <w:szCs w:val="20"/>
          <w:rPrChange w:id="7" w:author="Nathan Mceachen" w:date="2010-11-22T20:39:00Z">
            <w:rPr>
              <w:rStyle w:val="CommentReference"/>
              <w:rFonts w:cstheme="minorHAnsi"/>
              <w:sz w:val="20"/>
              <w:szCs w:val="20"/>
            </w:rPr>
          </w:rPrChange>
        </w:rPr>
        <w:t>complete.  That is to say, the import node has all of the required data from the export node for import data to not be corrupt.  When a node is importing data it cannot have any gaps in the export sequence number.  If there is a gap in the sequence number</w:t>
      </w:r>
      <w:ins w:id="8" w:author="Nathan Mceachen" w:date="2010-11-22T20:06:00Z">
        <w:r w:rsidRPr="006C1C2B">
          <w:rPr>
            <w:rStyle w:val="CommentReference"/>
            <w:rFonts w:cstheme="minorHAnsi"/>
            <w:sz w:val="22"/>
            <w:szCs w:val="20"/>
            <w:rPrChange w:id="9" w:author="Nathan Mceachen" w:date="2010-11-22T20:39:00Z">
              <w:rPr>
                <w:rStyle w:val="CommentReference"/>
                <w:rFonts w:cstheme="minorHAnsi"/>
                <w:sz w:val="20"/>
                <w:szCs w:val="20"/>
              </w:rPr>
            </w:rPrChange>
          </w:rPr>
          <w:t>,</w:t>
        </w:r>
      </w:ins>
      <w:r w:rsidRPr="006C1C2B">
        <w:rPr>
          <w:rStyle w:val="CommentReference"/>
          <w:rFonts w:cstheme="minorHAnsi"/>
          <w:sz w:val="22"/>
          <w:szCs w:val="20"/>
          <w:rPrChange w:id="10" w:author="Nathan Mceachen" w:date="2010-11-22T20:39:00Z">
            <w:rPr>
              <w:rStyle w:val="CommentReference"/>
              <w:rFonts w:cstheme="minorHAnsi"/>
              <w:sz w:val="20"/>
              <w:szCs w:val="20"/>
            </w:rPr>
          </w:rPrChange>
        </w:rPr>
        <w:t xml:space="preserve"> then the import node must contact the export node and retrieve the transactions for its missing sequence numbers.</w:t>
      </w:r>
    </w:p>
    <w:p w:rsidR="003F2010" w:rsidRPr="00EE342E" w:rsidRDefault="006C1C2B" w:rsidP="00791B90">
      <w:pPr>
        <w:rPr>
          <w:rStyle w:val="CommentReference"/>
          <w:sz w:val="20"/>
          <w:szCs w:val="22"/>
          <w:rPrChange w:id="11" w:author="Nathan Mceachen" w:date="2010-11-22T20:38:00Z">
            <w:rPr>
              <w:rStyle w:val="CommentReference"/>
              <w:sz w:val="22"/>
              <w:szCs w:val="22"/>
            </w:rPr>
          </w:rPrChange>
        </w:rPr>
      </w:pPr>
      <w:del w:id="12" w:author="Nathan Mceachen" w:date="2010-11-22T20:09:00Z">
        <w:r w:rsidRPr="006C1C2B">
          <w:rPr>
            <w:rStyle w:val="CommentReference"/>
            <w:rFonts w:cstheme="minorHAnsi"/>
            <w:sz w:val="22"/>
            <w:szCs w:val="20"/>
            <w:rPrChange w:id="13" w:author="Nathan Mceachen" w:date="2010-11-22T20:39:00Z">
              <w:rPr>
                <w:rStyle w:val="CommentReference"/>
                <w:rFonts w:cstheme="minorHAnsi"/>
                <w:sz w:val="20"/>
                <w:szCs w:val="20"/>
              </w:rPr>
            </w:rPrChange>
          </w:rPr>
          <w:delText xml:space="preserve">Looking </w:delText>
        </w:r>
      </w:del>
      <w:ins w:id="14" w:author="Nathan Mceachen" w:date="2010-11-22T20:09:00Z">
        <w:r w:rsidRPr="006C1C2B">
          <w:rPr>
            <w:rStyle w:val="CommentReference"/>
            <w:rFonts w:cstheme="minorHAnsi"/>
            <w:sz w:val="22"/>
            <w:szCs w:val="20"/>
            <w:rPrChange w:id="15" w:author="Nathan Mceachen" w:date="2010-11-22T20:39:00Z">
              <w:rPr>
                <w:rStyle w:val="CommentReference"/>
                <w:rFonts w:cstheme="minorHAnsi"/>
                <w:sz w:val="20"/>
                <w:szCs w:val="20"/>
              </w:rPr>
            </w:rPrChange>
          </w:rPr>
          <w:t xml:space="preserve">Given </w:t>
        </w:r>
      </w:ins>
      <w:del w:id="16" w:author="Nathan Mceachen" w:date="2010-11-22T20:09:00Z">
        <w:r w:rsidRPr="006C1C2B">
          <w:rPr>
            <w:rStyle w:val="CommentReference"/>
            <w:rFonts w:cstheme="minorHAnsi"/>
            <w:sz w:val="22"/>
            <w:szCs w:val="20"/>
            <w:rPrChange w:id="17" w:author="Nathan Mceachen" w:date="2010-11-22T20:39:00Z">
              <w:rPr>
                <w:rStyle w:val="CommentReference"/>
                <w:rFonts w:cstheme="minorHAnsi"/>
                <w:sz w:val="20"/>
                <w:szCs w:val="20"/>
              </w:rPr>
            </w:rPrChange>
          </w:rPr>
          <w:delText xml:space="preserve">at </w:delText>
        </w:r>
      </w:del>
      <w:r w:rsidRPr="006C1C2B">
        <w:rPr>
          <w:rStyle w:val="CommentReference"/>
          <w:rFonts w:cstheme="minorHAnsi"/>
          <w:sz w:val="22"/>
          <w:szCs w:val="20"/>
          <w:rPrChange w:id="18" w:author="Nathan Mceachen" w:date="2010-11-22T20:39:00Z">
            <w:rPr>
              <w:rStyle w:val="CommentReference"/>
              <w:rFonts w:cstheme="minorHAnsi"/>
              <w:sz w:val="20"/>
              <w:szCs w:val="20"/>
            </w:rPr>
          </w:rPrChange>
        </w:rPr>
        <w:t xml:space="preserve">the previous example </w:t>
      </w:r>
      <w:del w:id="19" w:author="Nathan Mceachen" w:date="2010-11-22T20:09:00Z">
        <w:r w:rsidRPr="006C1C2B">
          <w:rPr>
            <w:rStyle w:val="CommentReference"/>
            <w:rFonts w:cstheme="minorHAnsi"/>
            <w:sz w:val="22"/>
            <w:szCs w:val="20"/>
            <w:rPrChange w:id="20" w:author="Nathan Mceachen" w:date="2010-11-22T20:39:00Z">
              <w:rPr>
                <w:rStyle w:val="CommentReference"/>
                <w:rFonts w:cstheme="minorHAnsi"/>
                <w:sz w:val="20"/>
                <w:szCs w:val="20"/>
              </w:rPr>
            </w:rPrChange>
          </w:rPr>
          <w:delText>where a</w:delText>
        </w:r>
        <w:r w:rsidR="003F2010" w:rsidRPr="004A6715" w:rsidDel="00423A8D">
          <w:rPr>
            <w:rFonts w:cstheme="minorHAnsi"/>
          </w:rPr>
          <w:delText xml:space="preserve"> village exists within a district, which exists within a province, which exists within a country.  </w:delText>
        </w:r>
      </w:del>
      <w:ins w:id="21" w:author="Nathan Mceachen" w:date="2010-11-22T20:09:00Z">
        <w:r w:rsidRPr="006C1C2B">
          <w:rPr>
            <w:rStyle w:val="CommentReference"/>
            <w:rFonts w:cstheme="minorHAnsi"/>
            <w:sz w:val="22"/>
            <w:szCs w:val="20"/>
            <w:rPrChange w:id="22" w:author="Nathan Mceachen" w:date="2010-11-22T20:39:00Z">
              <w:rPr>
                <w:rStyle w:val="CommentReference"/>
                <w:rFonts w:cstheme="minorHAnsi"/>
                <w:sz w:val="20"/>
                <w:szCs w:val="20"/>
              </w:rPr>
            </w:rPrChange>
          </w:rPr>
          <w:t xml:space="preserve">where a </w:t>
        </w:r>
      </w:ins>
      <w:del w:id="23" w:author="Nathan Mceachen" w:date="2010-11-22T20:09:00Z">
        <w:r w:rsidR="003F2010" w:rsidRPr="004A6715" w:rsidDel="00423A8D">
          <w:rPr>
            <w:rFonts w:cstheme="minorHAnsi"/>
          </w:rPr>
          <w:delText xml:space="preserve">The </w:delText>
        </w:r>
      </w:del>
      <w:r w:rsidR="003F2010" w:rsidRPr="004A6715">
        <w:rPr>
          <w:rFonts w:cstheme="minorHAnsi"/>
        </w:rPr>
        <w:t>village installation exports its data to the district installation</w:t>
      </w:r>
      <w:ins w:id="24" w:author="Nathan Mceachen" w:date="2010-11-22T20:10:00Z">
        <w:r w:rsidR="00D055C5" w:rsidRPr="004A6715">
          <w:rPr>
            <w:rFonts w:cstheme="minorHAnsi"/>
          </w:rPr>
          <w:t xml:space="preserve">, </w:t>
        </w:r>
      </w:ins>
      <w:del w:id="25" w:author="Nathan Mceachen" w:date="2010-11-22T20:10:00Z">
        <w:r w:rsidR="003F2010" w:rsidRPr="004A6715" w:rsidDel="00ED458C">
          <w:rPr>
            <w:rFonts w:cstheme="minorHAnsi"/>
          </w:rPr>
          <w:delText>.</w:delText>
        </w:r>
      </w:del>
      <w:del w:id="26" w:author="Nathan Mceachen" w:date="2010-11-22T20:11:00Z">
        <w:r w:rsidR="003F2010" w:rsidRPr="004A6715" w:rsidDel="00D055C5">
          <w:rPr>
            <w:rFonts w:cstheme="minorHAnsi"/>
          </w:rPr>
          <w:delText xml:space="preserve">  </w:delText>
        </w:r>
      </w:del>
      <w:del w:id="27" w:author="Nathan Mceachen" w:date="2010-11-22T20:10:00Z">
        <w:r w:rsidR="003F2010" w:rsidRPr="004A6715" w:rsidDel="00ED458C">
          <w:rPr>
            <w:rFonts w:cstheme="minorHAnsi"/>
          </w:rPr>
          <w:delText xml:space="preserve">This </w:delText>
        </w:r>
      </w:del>
      <w:ins w:id="28" w:author="Nathan Mceachen" w:date="2010-11-22T20:10:00Z">
        <w:r w:rsidR="00ED458C" w:rsidRPr="004A6715">
          <w:rPr>
            <w:rFonts w:cstheme="minorHAnsi"/>
          </w:rPr>
          <w:t xml:space="preserve">the exported data </w:t>
        </w:r>
      </w:ins>
      <w:ins w:id="29" w:author="Nathan Mceachen" w:date="2010-11-22T20:13:00Z">
        <w:r w:rsidR="004806F6" w:rsidRPr="004A6715">
          <w:rPr>
            <w:rFonts w:cstheme="minorHAnsi"/>
          </w:rPr>
          <w:t xml:space="preserve">file </w:t>
        </w:r>
      </w:ins>
      <w:ins w:id="30" w:author="Nathan Mceachen" w:date="2010-11-22T20:10:00Z">
        <w:r w:rsidR="00ED458C" w:rsidRPr="004A6715">
          <w:rPr>
            <w:rFonts w:cstheme="minorHAnsi"/>
          </w:rPr>
          <w:t xml:space="preserve">contains </w:t>
        </w:r>
      </w:ins>
      <w:del w:id="31" w:author="Nathan Mceachen" w:date="2010-11-22T20:10:00Z">
        <w:r w:rsidR="006E55D7" w:rsidRPr="004A6715" w:rsidDel="00ED458C">
          <w:rPr>
            <w:rFonts w:cstheme="minorHAnsi"/>
          </w:rPr>
          <w:delText xml:space="preserve">export </w:delText>
        </w:r>
        <w:r w:rsidR="003F2010" w:rsidRPr="004A6715" w:rsidDel="00ED458C">
          <w:rPr>
            <w:rFonts w:cstheme="minorHAnsi"/>
          </w:rPr>
          <w:delText xml:space="preserve">contains </w:delText>
        </w:r>
      </w:del>
      <w:del w:id="32" w:author="Nathan Mceachen" w:date="2010-11-22T20:12:00Z">
        <w:r w:rsidR="003F2010" w:rsidRPr="004A6715" w:rsidDel="00C358E2">
          <w:rPr>
            <w:rFonts w:cstheme="minorHAnsi"/>
          </w:rPr>
          <w:delText xml:space="preserve">the </w:delText>
        </w:r>
      </w:del>
      <w:r w:rsidR="00D50EB8" w:rsidRPr="004A6715">
        <w:rPr>
          <w:rFonts w:cstheme="minorHAnsi"/>
        </w:rPr>
        <w:t>transactio</w:t>
      </w:r>
      <w:ins w:id="33" w:author="Nathan Mceachen" w:date="2010-11-22T20:12:00Z">
        <w:r w:rsidR="00AF2C30" w:rsidRPr="004A6715">
          <w:rPr>
            <w:rFonts w:cstheme="minorHAnsi"/>
          </w:rPr>
          <w:t xml:space="preserve">ns with export sequence numbers </w:t>
        </w:r>
      </w:ins>
      <w:del w:id="34" w:author="Nathan Mceachen" w:date="2010-11-22T20:12:00Z">
        <w:r w:rsidR="00D50EB8" w:rsidRPr="004A6715" w:rsidDel="00AF2C30">
          <w:rPr>
            <w:rFonts w:cstheme="minorHAnsi"/>
          </w:rPr>
          <w:delText>n</w:delText>
        </w:r>
        <w:r w:rsidR="00D50EB8" w:rsidRPr="004A6715" w:rsidDel="00F81E01">
          <w:rPr>
            <w:rFonts w:cstheme="minorHAnsi"/>
          </w:rPr>
          <w:delText>s</w:delText>
        </w:r>
        <w:r w:rsidR="003F2010" w:rsidRPr="004A6715" w:rsidDel="00AF2C30">
          <w:rPr>
            <w:rFonts w:cstheme="minorHAnsi"/>
          </w:rPr>
          <w:delText xml:space="preserve"> </w:delText>
        </w:r>
      </w:del>
      <w:r w:rsidR="00BA05B7" w:rsidRPr="004A6715">
        <w:rPr>
          <w:rFonts w:cstheme="minorHAnsi"/>
        </w:rPr>
        <w:t>one, two, and three</w:t>
      </w:r>
      <w:r w:rsidR="003F2010" w:rsidRPr="004A6715">
        <w:rPr>
          <w:rFonts w:cstheme="minorHAnsi"/>
        </w:rPr>
        <w:t>.  Later</w:t>
      </w:r>
      <w:ins w:id="35" w:author="Nathan Mceachen" w:date="2010-11-22T20:12:00Z">
        <w:r w:rsidR="00933A7A" w:rsidRPr="004A6715">
          <w:rPr>
            <w:rFonts w:cstheme="minorHAnsi"/>
          </w:rPr>
          <w:t>,</w:t>
        </w:r>
      </w:ins>
      <w:r w:rsidR="003F2010" w:rsidRPr="004A6715">
        <w:rPr>
          <w:rFonts w:cstheme="minorHAnsi"/>
        </w:rPr>
        <w:t xml:space="preserve"> the district installation gets another </w:t>
      </w:r>
      <w:r w:rsidR="000F57EB" w:rsidRPr="004A6715">
        <w:rPr>
          <w:rFonts w:cstheme="minorHAnsi"/>
        </w:rPr>
        <w:t xml:space="preserve">export </w:t>
      </w:r>
      <w:r w:rsidR="003F2010" w:rsidRPr="004A6715">
        <w:rPr>
          <w:rFonts w:cstheme="minorHAnsi"/>
        </w:rPr>
        <w:t xml:space="preserve">from the village.  However, this new </w:t>
      </w:r>
      <w:r w:rsidR="00A10206" w:rsidRPr="004A6715">
        <w:rPr>
          <w:rFonts w:cstheme="minorHAnsi"/>
        </w:rPr>
        <w:t xml:space="preserve">export </w:t>
      </w:r>
      <w:r w:rsidR="003F2010" w:rsidRPr="004A6715">
        <w:rPr>
          <w:rFonts w:cstheme="minorHAnsi"/>
        </w:rPr>
        <w:t xml:space="preserve">contains </w:t>
      </w:r>
      <w:del w:id="36" w:author="Nathan Mceachen" w:date="2010-11-22T20:14:00Z">
        <w:r w:rsidR="003F2010" w:rsidRPr="004A6715" w:rsidDel="007B3A25">
          <w:rPr>
            <w:rFonts w:cstheme="minorHAnsi"/>
          </w:rPr>
          <w:delText xml:space="preserve">the </w:delText>
        </w:r>
      </w:del>
      <w:r w:rsidR="00393918" w:rsidRPr="004A6715">
        <w:rPr>
          <w:rFonts w:cstheme="minorHAnsi"/>
        </w:rPr>
        <w:t>transactions</w:t>
      </w:r>
      <w:ins w:id="37" w:author="Nathan Mceachen" w:date="2010-11-22T20:14:00Z">
        <w:r w:rsidR="007B3A25" w:rsidRPr="004A6715">
          <w:rPr>
            <w:rFonts w:cstheme="minorHAnsi"/>
          </w:rPr>
          <w:t xml:space="preserve"> with export sequence numbers</w:t>
        </w:r>
      </w:ins>
      <w:r w:rsidR="00393918" w:rsidRPr="004A6715">
        <w:rPr>
          <w:rFonts w:cstheme="minorHAnsi"/>
        </w:rPr>
        <w:t xml:space="preserve"> five</w:t>
      </w:r>
      <w:r w:rsidR="00A10206" w:rsidRPr="004A6715">
        <w:rPr>
          <w:rFonts w:cstheme="minorHAnsi"/>
        </w:rPr>
        <w:t>, six, and</w:t>
      </w:r>
      <w:r w:rsidR="008E7157" w:rsidRPr="004A6715">
        <w:rPr>
          <w:rFonts w:cstheme="minorHAnsi"/>
        </w:rPr>
        <w:t xml:space="preserve"> </w:t>
      </w:r>
      <w:r w:rsidR="00393918" w:rsidRPr="004A6715">
        <w:rPr>
          <w:rFonts w:cstheme="minorHAnsi"/>
        </w:rPr>
        <w:t xml:space="preserve">seven.  The district installation will not be able to import the village's second </w:t>
      </w:r>
      <w:del w:id="38" w:author="Nathan Mceachen" w:date="2010-11-22T20:14:00Z">
        <w:r w:rsidR="00393918" w:rsidRPr="004A6715" w:rsidDel="007B3A25">
          <w:rPr>
            <w:rFonts w:cstheme="minorHAnsi"/>
          </w:rPr>
          <w:delText xml:space="preserve">export </w:delText>
        </w:r>
      </w:del>
      <w:ins w:id="39" w:author="Nathan Mceachen" w:date="2010-11-22T20:14:00Z">
        <w:r w:rsidR="007B3A25" w:rsidRPr="004A6715">
          <w:rPr>
            <w:rFonts w:cstheme="minorHAnsi"/>
          </w:rPr>
          <w:t xml:space="preserve">data file </w:t>
        </w:r>
      </w:ins>
      <w:del w:id="40" w:author="Nathan Mceachen" w:date="2010-11-22T20:16:00Z">
        <w:r w:rsidR="00393918" w:rsidRPr="004A6715" w:rsidDel="008126FE">
          <w:rPr>
            <w:rFonts w:cstheme="minorHAnsi"/>
          </w:rPr>
          <w:delText xml:space="preserve">until the district </w:delText>
        </w:r>
      </w:del>
      <w:del w:id="41" w:author="Nathan Mceachen" w:date="2010-11-22T20:15:00Z">
        <w:r w:rsidR="00393918" w:rsidRPr="004A6715" w:rsidDel="00E72769">
          <w:rPr>
            <w:rFonts w:cstheme="minorHAnsi"/>
          </w:rPr>
          <w:delText>gets the village's export data for transaction</w:delText>
        </w:r>
      </w:del>
      <w:ins w:id="42" w:author="Nathan Mceachen" w:date="2010-11-22T20:15:00Z">
        <w:r w:rsidR="00740B07" w:rsidRPr="004A6715">
          <w:rPr>
            <w:rFonts w:cstheme="minorHAnsi"/>
          </w:rPr>
          <w:t xml:space="preserve">since </w:t>
        </w:r>
      </w:ins>
      <w:ins w:id="43" w:author="Nathan Mceachen" w:date="2010-11-22T20:16:00Z">
        <w:r w:rsidR="00B31DC4" w:rsidRPr="004A6715">
          <w:rPr>
            <w:rFonts w:cstheme="minorHAnsi"/>
          </w:rPr>
          <w:t>it</w:t>
        </w:r>
      </w:ins>
      <w:ins w:id="44" w:author="Nathan Mceachen" w:date="2010-11-22T20:15:00Z">
        <w:r w:rsidR="00E72769" w:rsidRPr="004A6715">
          <w:rPr>
            <w:rFonts w:cstheme="minorHAnsi"/>
          </w:rPr>
          <w:t xml:space="preserve"> is missing the transaction with export sequence number</w:t>
        </w:r>
      </w:ins>
      <w:r w:rsidR="00393918" w:rsidRPr="004A6715">
        <w:rPr>
          <w:rFonts w:cstheme="minorHAnsi"/>
        </w:rPr>
        <w:t xml:space="preserve"> four.</w:t>
      </w:r>
      <w:r w:rsidR="003F2010" w:rsidRPr="004A6715">
        <w:rPr>
          <w:rFonts w:cstheme="minorHAnsi"/>
        </w:rPr>
        <w:t xml:space="preserve"> </w:t>
      </w:r>
      <w:ins w:id="45" w:author="Nathan Mceachen" w:date="2010-11-22T20:15:00Z">
        <w:r w:rsidR="008126FE" w:rsidRPr="004A6715">
          <w:rPr>
            <w:rFonts w:cstheme="minorHAnsi"/>
          </w:rPr>
          <w:t xml:space="preserve">  The village must </w:t>
        </w:r>
      </w:ins>
      <w:ins w:id="46" w:author="Nathan Mceachen" w:date="2010-11-22T20:19:00Z">
        <w:r w:rsidR="007B47D2" w:rsidRPr="004A6715">
          <w:rPr>
            <w:rFonts w:cstheme="minorHAnsi"/>
          </w:rPr>
          <w:t xml:space="preserve">produce a new data file that contains </w:t>
        </w:r>
        <w:r w:rsidR="004C6314" w:rsidRPr="004A6715">
          <w:rPr>
            <w:rFonts w:cstheme="minorHAnsi"/>
          </w:rPr>
          <w:t>this missing transaction.</w:t>
        </w:r>
        <w:r w:rsidR="001832F9" w:rsidRPr="004A6715">
          <w:rPr>
            <w:rFonts w:cstheme="minorHAnsi"/>
          </w:rPr>
          <w:t xml:space="preserve">  However, it is possible to import a data file that contains transactions with sequence numbers</w:t>
        </w:r>
        <w:r w:rsidR="002C19A4" w:rsidRPr="004A6715">
          <w:rPr>
            <w:rFonts w:cstheme="minorHAnsi"/>
          </w:rPr>
          <w:t xml:space="preserve"> that have already been imported</w:t>
        </w:r>
        <w:r w:rsidR="001832F9" w:rsidRPr="004A6715">
          <w:rPr>
            <w:rFonts w:cstheme="minorHAnsi"/>
          </w:rPr>
          <w:t>.</w:t>
        </w:r>
      </w:ins>
      <w:ins w:id="47" w:author="Nathan Mceachen" w:date="2010-11-22T20:20:00Z">
        <w:r w:rsidR="00EF09ED" w:rsidRPr="004A6715">
          <w:rPr>
            <w:rFonts w:cstheme="minorHAnsi"/>
          </w:rPr>
          <w:t xml:space="preserve">  </w:t>
        </w:r>
      </w:ins>
      <w:ins w:id="48" w:author="Nathan Mceachen" w:date="2010-11-22T20:22:00Z">
        <w:r w:rsidR="00245472" w:rsidRPr="004A6715">
          <w:rPr>
            <w:rFonts w:cstheme="minorHAnsi"/>
          </w:rPr>
          <w:t>Such transactions</w:t>
        </w:r>
      </w:ins>
      <w:ins w:id="49" w:author="Nathan Mceachen" w:date="2010-11-22T20:20:00Z">
        <w:r w:rsidR="00EF09ED" w:rsidRPr="004A6715">
          <w:rPr>
            <w:rFonts w:cstheme="minorHAnsi"/>
          </w:rPr>
          <w:t xml:space="preserve"> are simply ignored.</w:t>
        </w:r>
      </w:ins>
      <w:ins w:id="50" w:author="Nathan Mceachen" w:date="2010-11-22T20:21:00Z">
        <w:r w:rsidR="001561A4" w:rsidRPr="004A6715">
          <w:rPr>
            <w:rFonts w:cstheme="minorHAnsi"/>
          </w:rPr>
          <w:t xml:space="preserve">  Importing the s</w:t>
        </w:r>
        <w:r w:rsidR="0013736E" w:rsidRPr="004A6715">
          <w:rPr>
            <w:rFonts w:cstheme="minorHAnsi"/>
          </w:rPr>
          <w:t>ame data file more tha</w:t>
        </w:r>
        <w:r w:rsidR="00945A22" w:rsidRPr="004A6715">
          <w:rPr>
            <w:rFonts w:cstheme="minorHAnsi"/>
          </w:rPr>
          <w:t>n once will have no effect.</w:t>
        </w:r>
      </w:ins>
    </w:p>
    <w:p w:rsidR="009F7BCE" w:rsidRPr="00791B90" w:rsidRDefault="009F7BCE" w:rsidP="00791B90">
      <w:pPr>
        <w:pStyle w:val="Heading1"/>
        <w:rPr>
          <w:rStyle w:val="CommentReference"/>
          <w:caps w:val="0"/>
          <w:color w:val="auto"/>
          <w:spacing w:val="0"/>
        </w:rPr>
      </w:pPr>
      <w:r w:rsidRPr="00791B90">
        <w:rPr>
          <w:rStyle w:val="CommentReference"/>
          <w:sz w:val="32"/>
          <w:szCs w:val="48"/>
        </w:rPr>
        <w:t>Site Masters</w:t>
      </w:r>
    </w:p>
    <w:p w:rsidR="009F7BCE" w:rsidRPr="00326E8D" w:rsidRDefault="006C1C2B" w:rsidP="0015276D">
      <w:pPr>
        <w:rPr>
          <w:rStyle w:val="CommentReference"/>
          <w:caps/>
          <w:color w:val="632423" w:themeColor="accent2" w:themeShade="80"/>
          <w:spacing w:val="20"/>
        </w:rPr>
      </w:pPr>
      <w:r w:rsidRPr="006C1C2B">
        <w:rPr>
          <w:rStyle w:val="CommentReference"/>
          <w:rFonts w:cstheme="minorHAnsi"/>
          <w:sz w:val="22"/>
          <w:szCs w:val="20"/>
          <w:rPrChange w:id="51" w:author="Nathan Mceachen" w:date="2010-11-22T20:38:00Z">
            <w:rPr>
              <w:rStyle w:val="CommentReference"/>
              <w:rFonts w:cstheme="minorHAnsi"/>
              <w:sz w:val="20"/>
              <w:szCs w:val="20"/>
            </w:rPr>
          </w:rPrChange>
        </w:rPr>
        <w:t xml:space="preserve">During the install process each install is provided a unique identifier.  This identifier is used to associate all data with the install </w:t>
      </w:r>
      <w:del w:id="52" w:author="Nathan Mceachen" w:date="2010-11-22T20:25:00Z">
        <w:r w:rsidRPr="006C1C2B">
          <w:rPr>
            <w:rStyle w:val="CommentReference"/>
            <w:rFonts w:cstheme="minorHAnsi"/>
            <w:sz w:val="22"/>
            <w:szCs w:val="20"/>
            <w:rPrChange w:id="53" w:author="Nathan Mceachen" w:date="2010-11-22T20:38:00Z">
              <w:rPr>
                <w:rStyle w:val="CommentReference"/>
                <w:rFonts w:cstheme="minorHAnsi"/>
                <w:sz w:val="20"/>
                <w:szCs w:val="20"/>
              </w:rPr>
            </w:rPrChange>
          </w:rPr>
          <w:delText xml:space="preserve">which </w:delText>
        </w:r>
      </w:del>
      <w:ins w:id="54" w:author="Nathan Mceachen" w:date="2010-11-22T20:25:00Z">
        <w:r w:rsidRPr="006C1C2B">
          <w:rPr>
            <w:rStyle w:val="CommentReference"/>
            <w:rFonts w:cstheme="minorHAnsi"/>
            <w:sz w:val="22"/>
            <w:szCs w:val="20"/>
            <w:rPrChange w:id="55" w:author="Nathan Mceachen" w:date="2010-11-22T20:38:00Z">
              <w:rPr>
                <w:rStyle w:val="CommentReference"/>
                <w:rFonts w:cstheme="minorHAnsi"/>
                <w:sz w:val="20"/>
                <w:szCs w:val="20"/>
              </w:rPr>
            </w:rPrChange>
          </w:rPr>
          <w:t xml:space="preserve">that </w:t>
        </w:r>
      </w:ins>
      <w:r w:rsidRPr="006C1C2B">
        <w:rPr>
          <w:rStyle w:val="CommentReference"/>
          <w:rFonts w:cstheme="minorHAnsi"/>
          <w:sz w:val="22"/>
          <w:szCs w:val="20"/>
          <w:rPrChange w:id="56" w:author="Nathan Mceachen" w:date="2010-11-22T20:38:00Z">
            <w:rPr>
              <w:rStyle w:val="CommentReference"/>
              <w:rFonts w:cstheme="minorHAnsi"/>
              <w:sz w:val="20"/>
              <w:szCs w:val="20"/>
            </w:rPr>
          </w:rPrChange>
        </w:rPr>
        <w:t xml:space="preserve">was responsible for creating </w:t>
      </w:r>
      <w:ins w:id="57" w:author="Nathan Mceachen" w:date="2010-11-22T20:25:00Z">
        <w:r w:rsidRPr="006C1C2B">
          <w:rPr>
            <w:rStyle w:val="CommentReference"/>
            <w:rFonts w:cstheme="minorHAnsi"/>
            <w:sz w:val="22"/>
            <w:szCs w:val="20"/>
            <w:rPrChange w:id="58" w:author="Nathan Mceachen" w:date="2010-11-22T20:38:00Z">
              <w:rPr>
                <w:rStyle w:val="CommentReference"/>
                <w:rFonts w:cstheme="minorHAnsi"/>
                <w:sz w:val="20"/>
                <w:szCs w:val="20"/>
              </w:rPr>
            </w:rPrChange>
          </w:rPr>
          <w:t>them</w:t>
        </w:r>
      </w:ins>
      <w:del w:id="59" w:author="Nathan Mceachen" w:date="2010-11-22T20:25:00Z">
        <w:r w:rsidRPr="006C1C2B">
          <w:rPr>
            <w:rStyle w:val="CommentReference"/>
            <w:rFonts w:cstheme="minorHAnsi"/>
            <w:sz w:val="22"/>
            <w:szCs w:val="20"/>
            <w:rPrChange w:id="60" w:author="Nathan Mceachen" w:date="2010-11-22T20:38:00Z">
              <w:rPr>
                <w:rStyle w:val="CommentReference"/>
                <w:rFonts w:cstheme="minorHAnsi"/>
                <w:sz w:val="20"/>
                <w:szCs w:val="20"/>
              </w:rPr>
            </w:rPrChange>
          </w:rPr>
          <w:delText>it</w:delText>
        </w:r>
      </w:del>
      <w:r w:rsidRPr="006C1C2B">
        <w:rPr>
          <w:rStyle w:val="CommentReference"/>
          <w:rFonts w:cstheme="minorHAnsi"/>
          <w:sz w:val="22"/>
          <w:szCs w:val="20"/>
          <w:rPrChange w:id="61" w:author="Nathan Mceachen" w:date="2010-11-22T20:38:00Z">
            <w:rPr>
              <w:rStyle w:val="CommentReference"/>
              <w:rFonts w:cstheme="minorHAnsi"/>
              <w:sz w:val="20"/>
              <w:szCs w:val="20"/>
            </w:rPr>
          </w:rPrChange>
        </w:rPr>
        <w:t xml:space="preserve">.  </w:t>
      </w:r>
      <w:del w:id="62" w:author="Nathan Mceachen" w:date="2010-11-22T20:26:00Z">
        <w:r w:rsidRPr="006C1C2B">
          <w:rPr>
            <w:rStyle w:val="CommentReference"/>
            <w:rFonts w:cstheme="minorHAnsi"/>
            <w:sz w:val="22"/>
            <w:szCs w:val="20"/>
            <w:rPrChange w:id="63" w:author="Nathan Mceachen" w:date="2010-11-22T20:38:00Z">
              <w:rPr>
                <w:rStyle w:val="CommentReference"/>
                <w:rFonts w:cstheme="minorHAnsi"/>
                <w:sz w:val="20"/>
                <w:szCs w:val="20"/>
              </w:rPr>
            </w:rPrChange>
          </w:rPr>
          <w:delText>It is extremely important that duplicates of the install identifier do not exist</w:delText>
        </w:r>
      </w:del>
      <w:ins w:id="64" w:author="Nathan Mceachen" w:date="2010-11-22T20:26:00Z">
        <w:r w:rsidRPr="006C1C2B">
          <w:rPr>
            <w:rStyle w:val="CommentReference"/>
            <w:rFonts w:cstheme="minorHAnsi"/>
            <w:sz w:val="22"/>
            <w:szCs w:val="20"/>
            <w:rPrChange w:id="65" w:author="Nathan Mceachen" w:date="2010-11-22T20:38:00Z">
              <w:rPr>
                <w:rStyle w:val="CommentReference"/>
                <w:rFonts w:cstheme="minorHAnsi"/>
                <w:sz w:val="20"/>
                <w:szCs w:val="20"/>
              </w:rPr>
            </w:rPrChange>
          </w:rPr>
          <w:t>It is extremely important that installs never share the same unique identifier</w:t>
        </w:r>
      </w:ins>
      <w:r w:rsidRPr="006C1C2B">
        <w:rPr>
          <w:rStyle w:val="CommentReference"/>
          <w:rFonts w:cstheme="minorHAnsi"/>
          <w:sz w:val="22"/>
          <w:szCs w:val="20"/>
          <w:rPrChange w:id="66" w:author="Nathan Mceachen" w:date="2010-11-22T20:38:00Z">
            <w:rPr>
              <w:rStyle w:val="CommentReference"/>
              <w:rFonts w:cstheme="minorHAnsi"/>
              <w:sz w:val="20"/>
              <w:szCs w:val="20"/>
            </w:rPr>
          </w:rPrChange>
        </w:rPr>
        <w:t>.  If duplicate</w:t>
      </w:r>
      <w:ins w:id="67" w:author="Nathan Mceachen" w:date="2010-11-22T20:26:00Z">
        <w:r w:rsidRPr="006C1C2B">
          <w:rPr>
            <w:rStyle w:val="CommentReference"/>
            <w:rFonts w:cstheme="minorHAnsi"/>
            <w:sz w:val="22"/>
            <w:szCs w:val="20"/>
            <w:rPrChange w:id="68" w:author="Nathan Mceachen" w:date="2010-11-22T20:38:00Z">
              <w:rPr>
                <w:rStyle w:val="CommentReference"/>
                <w:rFonts w:cstheme="minorHAnsi"/>
                <w:sz w:val="20"/>
                <w:szCs w:val="20"/>
              </w:rPr>
            </w:rPrChange>
          </w:rPr>
          <w:t xml:space="preserve"> identifiers</w:t>
        </w:r>
      </w:ins>
      <w:del w:id="69" w:author="Nathan Mceachen" w:date="2010-11-22T20:26:00Z">
        <w:r w:rsidRPr="006C1C2B">
          <w:rPr>
            <w:rStyle w:val="CommentReference"/>
            <w:rFonts w:cstheme="minorHAnsi"/>
            <w:sz w:val="22"/>
            <w:szCs w:val="20"/>
            <w:rPrChange w:id="70" w:author="Nathan Mceachen" w:date="2010-11-22T20:38:00Z">
              <w:rPr>
                <w:rStyle w:val="CommentReference"/>
                <w:rFonts w:cstheme="minorHAnsi"/>
                <w:sz w:val="20"/>
                <w:szCs w:val="20"/>
              </w:rPr>
            </w:rPrChange>
          </w:rPr>
          <w:delText>s</w:delText>
        </w:r>
      </w:del>
      <w:r w:rsidRPr="006C1C2B">
        <w:rPr>
          <w:rStyle w:val="CommentReference"/>
          <w:rFonts w:cstheme="minorHAnsi"/>
          <w:sz w:val="22"/>
          <w:szCs w:val="20"/>
          <w:rPrChange w:id="71" w:author="Nathan Mceachen" w:date="2010-11-22T20:38:00Z">
            <w:rPr>
              <w:rStyle w:val="CommentReference"/>
              <w:rFonts w:cstheme="minorHAnsi"/>
              <w:sz w:val="20"/>
              <w:szCs w:val="20"/>
            </w:rPr>
          </w:rPrChange>
        </w:rPr>
        <w:t xml:space="preserve"> exist</w:t>
      </w:r>
      <w:ins w:id="72" w:author="Nathan Mceachen" w:date="2010-11-22T20:26:00Z">
        <w:r w:rsidRPr="006C1C2B">
          <w:rPr>
            <w:rStyle w:val="CommentReference"/>
            <w:rFonts w:cstheme="minorHAnsi"/>
            <w:sz w:val="22"/>
            <w:szCs w:val="20"/>
            <w:rPrChange w:id="73" w:author="Nathan Mceachen" w:date="2010-11-22T20:38:00Z">
              <w:rPr>
                <w:rStyle w:val="CommentReference"/>
                <w:rFonts w:cstheme="minorHAnsi"/>
                <w:sz w:val="20"/>
                <w:szCs w:val="20"/>
              </w:rPr>
            </w:rPrChange>
          </w:rPr>
          <w:t>,</w:t>
        </w:r>
      </w:ins>
      <w:r w:rsidRPr="006C1C2B">
        <w:rPr>
          <w:rStyle w:val="CommentReference"/>
          <w:rFonts w:cstheme="minorHAnsi"/>
          <w:sz w:val="22"/>
          <w:szCs w:val="20"/>
          <w:rPrChange w:id="74" w:author="Nathan Mceachen" w:date="2010-11-22T20:38:00Z">
            <w:rPr>
              <w:rStyle w:val="CommentReference"/>
              <w:rFonts w:cstheme="minorHAnsi"/>
              <w:sz w:val="20"/>
              <w:szCs w:val="20"/>
            </w:rPr>
          </w:rPrChange>
        </w:rPr>
        <w:t xml:space="preserve"> then DDMS will </w:t>
      </w:r>
      <w:del w:id="75" w:author="Nathan Mceachen" w:date="2010-11-22T20:27:00Z">
        <w:r w:rsidRPr="006C1C2B">
          <w:rPr>
            <w:rStyle w:val="CommentReference"/>
            <w:rFonts w:cstheme="minorHAnsi"/>
            <w:sz w:val="22"/>
            <w:szCs w:val="20"/>
            <w:rPrChange w:id="76" w:author="Nathan Mceachen" w:date="2010-11-22T20:38:00Z">
              <w:rPr>
                <w:rStyle w:val="CommentReference"/>
                <w:rFonts w:cstheme="minorHAnsi"/>
                <w:sz w:val="20"/>
                <w:szCs w:val="20"/>
              </w:rPr>
            </w:rPrChange>
          </w:rPr>
          <w:delText>treat data coming from the duplicate nodes as if it was produced by the same node</w:delText>
        </w:r>
      </w:del>
      <w:ins w:id="77" w:author="Nathan Mceachen" w:date="2010-11-22T20:27:00Z">
        <w:r w:rsidRPr="006C1C2B">
          <w:rPr>
            <w:rStyle w:val="CommentReference"/>
            <w:rFonts w:cstheme="minorHAnsi"/>
            <w:sz w:val="22"/>
            <w:szCs w:val="20"/>
            <w:rPrChange w:id="78" w:author="Nathan Mceachen" w:date="2010-11-22T20:38:00Z">
              <w:rPr>
                <w:rStyle w:val="CommentReference"/>
                <w:rFonts w:cstheme="minorHAnsi"/>
                <w:sz w:val="20"/>
                <w:szCs w:val="20"/>
              </w:rPr>
            </w:rPrChange>
          </w:rPr>
          <w:t>not be able to track where data originated</w:t>
        </w:r>
      </w:ins>
      <w:r w:rsidRPr="006C1C2B">
        <w:rPr>
          <w:rStyle w:val="CommentReference"/>
          <w:rFonts w:cstheme="minorHAnsi"/>
          <w:sz w:val="22"/>
          <w:szCs w:val="20"/>
          <w:rPrChange w:id="79" w:author="Nathan Mceachen" w:date="2010-11-22T20:38:00Z">
            <w:rPr>
              <w:rStyle w:val="CommentReference"/>
              <w:rFonts w:cstheme="minorHAnsi"/>
              <w:sz w:val="20"/>
              <w:szCs w:val="20"/>
            </w:rPr>
          </w:rPrChange>
        </w:rPr>
        <w:t>.  In such a situation</w:t>
      </w:r>
      <w:ins w:id="80" w:author="Nathan Mceachen" w:date="2010-11-22T20:28:00Z">
        <w:r w:rsidRPr="006C1C2B">
          <w:rPr>
            <w:rStyle w:val="CommentReference"/>
            <w:rFonts w:cstheme="minorHAnsi"/>
            <w:sz w:val="22"/>
            <w:szCs w:val="20"/>
            <w:rPrChange w:id="81" w:author="Nathan Mceachen" w:date="2010-11-22T20:38:00Z">
              <w:rPr>
                <w:rStyle w:val="CommentReference"/>
                <w:rFonts w:cstheme="minorHAnsi"/>
                <w:sz w:val="20"/>
                <w:szCs w:val="20"/>
              </w:rPr>
            </w:rPrChange>
          </w:rPr>
          <w:t>,</w:t>
        </w:r>
      </w:ins>
      <w:r w:rsidRPr="006C1C2B">
        <w:rPr>
          <w:rStyle w:val="CommentReference"/>
          <w:rFonts w:cstheme="minorHAnsi"/>
          <w:sz w:val="22"/>
          <w:szCs w:val="20"/>
          <w:rPrChange w:id="82" w:author="Nathan Mceachen" w:date="2010-11-22T20:38:00Z">
            <w:rPr>
              <w:rStyle w:val="CommentReference"/>
              <w:rFonts w:cstheme="minorHAnsi"/>
              <w:sz w:val="20"/>
              <w:szCs w:val="20"/>
            </w:rPr>
          </w:rPrChange>
        </w:rPr>
        <w:t xml:space="preserve"> synchronization of data will behave incorrectly </w:t>
      </w:r>
      <w:del w:id="83" w:author="Nathan Mceachen" w:date="2010-11-22T20:28:00Z">
        <w:r w:rsidRPr="006C1C2B">
          <w:rPr>
            <w:rStyle w:val="CommentReference"/>
            <w:rFonts w:cstheme="minorHAnsi"/>
            <w:sz w:val="22"/>
            <w:szCs w:val="20"/>
            <w:rPrChange w:id="84" w:author="Nathan Mceachen" w:date="2010-11-22T20:38:00Z">
              <w:rPr>
                <w:rStyle w:val="CommentReference"/>
                <w:rFonts w:cstheme="minorHAnsi"/>
                <w:sz w:val="20"/>
                <w:szCs w:val="20"/>
              </w:rPr>
            </w:rPrChange>
          </w:rPr>
          <w:delText xml:space="preserve">and likely </w:delText>
        </w:r>
      </w:del>
      <w:ins w:id="85" w:author="Nathan Mceachen" w:date="2010-11-22T20:27:00Z">
        <w:r w:rsidRPr="006C1C2B">
          <w:rPr>
            <w:rStyle w:val="CommentReference"/>
            <w:rFonts w:cstheme="minorHAnsi"/>
            <w:sz w:val="22"/>
            <w:szCs w:val="20"/>
            <w:rPrChange w:id="86" w:author="Nathan Mceachen" w:date="2010-11-22T20:38:00Z">
              <w:rPr>
                <w:rStyle w:val="CommentReference"/>
                <w:rFonts w:cstheme="minorHAnsi"/>
                <w:sz w:val="20"/>
                <w:szCs w:val="20"/>
              </w:rPr>
            </w:rPrChange>
          </w:rPr>
          <w:t>and may corrupt data to a point beyond recovery</w:t>
        </w:r>
      </w:ins>
      <w:del w:id="87" w:author="Nathan Mceachen" w:date="2010-11-22T20:27:00Z">
        <w:r w:rsidRPr="006C1C2B">
          <w:rPr>
            <w:rStyle w:val="CommentReference"/>
            <w:rFonts w:cstheme="minorHAnsi"/>
            <w:sz w:val="22"/>
            <w:szCs w:val="20"/>
            <w:rPrChange w:id="88" w:author="Nathan Mceachen" w:date="2010-11-22T20:38:00Z">
              <w:rPr>
                <w:rStyle w:val="CommentReference"/>
                <w:rFonts w:cstheme="minorHAnsi"/>
                <w:sz w:val="20"/>
                <w:szCs w:val="20"/>
              </w:rPr>
            </w:rPrChange>
          </w:rPr>
          <w:delText>become impossible</w:delText>
        </w:r>
      </w:del>
      <w:r w:rsidRPr="006C1C2B">
        <w:rPr>
          <w:rStyle w:val="CommentReference"/>
          <w:rFonts w:cstheme="minorHAnsi"/>
          <w:sz w:val="22"/>
          <w:szCs w:val="20"/>
          <w:rPrChange w:id="89" w:author="Nathan Mceachen" w:date="2010-11-22T20:38:00Z">
            <w:rPr>
              <w:rStyle w:val="CommentReference"/>
              <w:rFonts w:cstheme="minorHAnsi"/>
              <w:sz w:val="20"/>
              <w:szCs w:val="20"/>
            </w:rPr>
          </w:rPrChange>
        </w:rPr>
        <w:t>.  Additionally, in order to prevent a large number of data conflicts</w:t>
      </w:r>
      <w:ins w:id="90" w:author="Nathan Mceachen" w:date="2010-11-22T20:28:00Z">
        <w:r w:rsidRPr="006C1C2B">
          <w:rPr>
            <w:rStyle w:val="CommentReference"/>
            <w:rFonts w:cstheme="minorHAnsi"/>
            <w:sz w:val="22"/>
            <w:szCs w:val="20"/>
            <w:rPrChange w:id="91" w:author="Nathan Mceachen" w:date="2010-11-22T20:38:00Z">
              <w:rPr>
                <w:rStyle w:val="CommentReference"/>
                <w:rFonts w:cstheme="minorHAnsi"/>
                <w:sz w:val="20"/>
                <w:szCs w:val="20"/>
              </w:rPr>
            </w:rPrChange>
          </w:rPr>
          <w:t>,</w:t>
        </w:r>
      </w:ins>
      <w:r w:rsidRPr="006C1C2B">
        <w:rPr>
          <w:rStyle w:val="CommentReference"/>
          <w:rFonts w:cstheme="minorHAnsi"/>
          <w:sz w:val="22"/>
          <w:szCs w:val="20"/>
          <w:rPrChange w:id="92" w:author="Nathan Mceachen" w:date="2010-11-22T20:38:00Z">
            <w:rPr>
              <w:rStyle w:val="CommentReference"/>
              <w:rFonts w:cstheme="minorHAnsi"/>
              <w:sz w:val="20"/>
              <w:szCs w:val="20"/>
            </w:rPr>
          </w:rPrChange>
        </w:rPr>
        <w:t xml:space="preserve"> DDMS restricts modification of data to </w:t>
      </w:r>
      <w:del w:id="93" w:author="Nathan Mceachen" w:date="2010-11-22T20:28:00Z">
        <w:r w:rsidRPr="006C1C2B">
          <w:rPr>
            <w:rStyle w:val="CommentReference"/>
            <w:rFonts w:cstheme="minorHAnsi"/>
            <w:sz w:val="22"/>
            <w:szCs w:val="20"/>
            <w:rPrChange w:id="94" w:author="Nathan Mceachen" w:date="2010-11-22T20:38:00Z">
              <w:rPr>
                <w:rStyle w:val="CommentReference"/>
                <w:rFonts w:cstheme="minorHAnsi"/>
                <w:sz w:val="20"/>
                <w:szCs w:val="20"/>
              </w:rPr>
            </w:rPrChange>
          </w:rPr>
          <w:delText>its original install</w:delText>
        </w:r>
      </w:del>
      <w:ins w:id="95" w:author="Nathan Mceachen" w:date="2010-11-22T20:28:00Z">
        <w:r w:rsidRPr="006C1C2B">
          <w:rPr>
            <w:rStyle w:val="CommentReference"/>
            <w:rFonts w:cstheme="minorHAnsi"/>
            <w:sz w:val="22"/>
            <w:szCs w:val="20"/>
            <w:rPrChange w:id="96" w:author="Nathan Mceachen" w:date="2010-11-22T20:38:00Z">
              <w:rPr>
                <w:rStyle w:val="CommentReference"/>
                <w:rFonts w:cstheme="minorHAnsi"/>
                <w:sz w:val="20"/>
                <w:szCs w:val="20"/>
              </w:rPr>
            </w:rPrChange>
          </w:rPr>
          <w:t>the install that created them</w:t>
        </w:r>
      </w:ins>
      <w:r w:rsidRPr="006C1C2B">
        <w:rPr>
          <w:rStyle w:val="CommentReference"/>
          <w:rFonts w:cstheme="minorHAnsi"/>
          <w:sz w:val="22"/>
          <w:szCs w:val="20"/>
          <w:rPrChange w:id="97" w:author="Nathan Mceachen" w:date="2010-11-22T20:38:00Z">
            <w:rPr>
              <w:rStyle w:val="CommentReference"/>
              <w:rFonts w:cstheme="minorHAnsi"/>
              <w:sz w:val="20"/>
              <w:szCs w:val="20"/>
            </w:rPr>
          </w:rPrChange>
        </w:rPr>
        <w:t>. For example, a spray team created at the village install cannot be modified by the district install</w:t>
      </w:r>
      <w:ins w:id="98" w:author="Nathan Mceachen" w:date="2010-11-22T20:28:00Z">
        <w:r w:rsidRPr="006C1C2B">
          <w:rPr>
            <w:rStyle w:val="CommentReference"/>
            <w:rFonts w:cstheme="minorHAnsi"/>
            <w:sz w:val="22"/>
            <w:szCs w:val="20"/>
            <w:rPrChange w:id="99" w:author="Nathan Mceachen" w:date="2010-11-22T20:38:00Z">
              <w:rPr>
                <w:rStyle w:val="CommentReference"/>
                <w:rFonts w:cstheme="minorHAnsi"/>
                <w:sz w:val="20"/>
                <w:szCs w:val="20"/>
              </w:rPr>
            </w:rPrChange>
          </w:rPr>
          <w:t>.  Rather,</w:t>
        </w:r>
      </w:ins>
      <w:del w:id="100" w:author="Nathan Mceachen" w:date="2010-11-22T20:28:00Z">
        <w:r w:rsidRPr="006C1C2B">
          <w:rPr>
            <w:rStyle w:val="CommentReference"/>
            <w:rFonts w:cstheme="minorHAnsi"/>
            <w:sz w:val="22"/>
            <w:szCs w:val="20"/>
            <w:rPrChange w:id="101" w:author="Nathan Mceachen" w:date="2010-11-22T20:38:00Z">
              <w:rPr>
                <w:rStyle w:val="CommentReference"/>
                <w:rFonts w:cstheme="minorHAnsi"/>
                <w:sz w:val="20"/>
                <w:szCs w:val="20"/>
              </w:rPr>
            </w:rPrChange>
          </w:rPr>
          <w:delText>,</w:delText>
        </w:r>
      </w:del>
      <w:r w:rsidRPr="006C1C2B">
        <w:rPr>
          <w:rStyle w:val="CommentReference"/>
          <w:rFonts w:cstheme="minorHAnsi"/>
          <w:sz w:val="22"/>
          <w:szCs w:val="20"/>
          <w:rPrChange w:id="102" w:author="Nathan Mceachen" w:date="2010-11-22T20:38:00Z">
            <w:rPr>
              <w:rStyle w:val="CommentReference"/>
              <w:rFonts w:cstheme="minorHAnsi"/>
              <w:sz w:val="20"/>
              <w:szCs w:val="20"/>
            </w:rPr>
          </w:rPrChange>
        </w:rPr>
        <w:t xml:space="preserve"> it can only be edited at the village install.  However, the synchronization resolver allows the user to by-pass this restriction.  As such, in a </w:t>
      </w:r>
      <w:del w:id="103" w:author="Nathan Mceachen" w:date="2010-11-22T20:29:00Z">
        <w:r w:rsidRPr="006C1C2B">
          <w:rPr>
            <w:rStyle w:val="CommentReference"/>
            <w:rFonts w:cstheme="minorHAnsi"/>
            <w:sz w:val="22"/>
            <w:szCs w:val="20"/>
            <w:rPrChange w:id="104" w:author="Nathan Mceachen" w:date="2010-11-22T20:38:00Z">
              <w:rPr>
                <w:rStyle w:val="CommentReference"/>
                <w:rFonts w:cstheme="minorHAnsi"/>
                <w:sz w:val="20"/>
                <w:szCs w:val="20"/>
              </w:rPr>
            </w:rPrChange>
          </w:rPr>
          <w:delText>worst case</w:delText>
        </w:r>
      </w:del>
      <w:ins w:id="105" w:author="Nathan Mceachen" w:date="2010-11-22T20:29:00Z">
        <w:r w:rsidRPr="006C1C2B">
          <w:rPr>
            <w:rStyle w:val="CommentReference"/>
            <w:rFonts w:cstheme="minorHAnsi"/>
            <w:sz w:val="22"/>
            <w:szCs w:val="20"/>
            <w:rPrChange w:id="106" w:author="Nathan Mceachen" w:date="2010-11-22T20:38:00Z">
              <w:rPr>
                <w:rStyle w:val="CommentReference"/>
                <w:rFonts w:cstheme="minorHAnsi"/>
                <w:sz w:val="20"/>
                <w:szCs w:val="20"/>
              </w:rPr>
            </w:rPrChange>
          </w:rPr>
          <w:t>worst-case</w:t>
        </w:r>
      </w:ins>
      <w:r w:rsidRPr="006C1C2B">
        <w:rPr>
          <w:rStyle w:val="CommentReference"/>
          <w:rFonts w:cstheme="minorHAnsi"/>
          <w:sz w:val="22"/>
          <w:szCs w:val="20"/>
          <w:rPrChange w:id="107" w:author="Nathan Mceachen" w:date="2010-11-22T20:38:00Z">
            <w:rPr>
              <w:rStyle w:val="CommentReference"/>
              <w:rFonts w:cstheme="minorHAnsi"/>
              <w:sz w:val="20"/>
              <w:szCs w:val="20"/>
            </w:rPr>
          </w:rPrChange>
        </w:rPr>
        <w:t xml:space="preserve"> scenario using the synchronization resolver</w:t>
      </w:r>
      <w:ins w:id="108" w:author="Nathan Mceachen" w:date="2010-11-22T20:29:00Z">
        <w:r w:rsidRPr="006C1C2B">
          <w:rPr>
            <w:rStyle w:val="CommentReference"/>
            <w:rFonts w:cstheme="minorHAnsi"/>
            <w:sz w:val="22"/>
            <w:szCs w:val="20"/>
            <w:rPrChange w:id="109" w:author="Nathan Mceachen" w:date="2010-11-22T20:38:00Z">
              <w:rPr>
                <w:rStyle w:val="CommentReference"/>
                <w:rFonts w:cstheme="minorHAnsi"/>
                <w:sz w:val="20"/>
                <w:szCs w:val="20"/>
              </w:rPr>
            </w:rPrChange>
          </w:rPr>
          <w:t xml:space="preserve">, </w:t>
        </w:r>
      </w:ins>
      <w:del w:id="110" w:author="Nathan Mceachen" w:date="2010-11-22T20:29:00Z">
        <w:r w:rsidRPr="006C1C2B">
          <w:rPr>
            <w:rStyle w:val="CommentReference"/>
            <w:rFonts w:cstheme="minorHAnsi"/>
            <w:sz w:val="22"/>
            <w:szCs w:val="20"/>
            <w:rPrChange w:id="111" w:author="Nathan Mceachen" w:date="2010-11-22T20:38:00Z">
              <w:rPr>
                <w:rStyle w:val="CommentReference"/>
                <w:rFonts w:cstheme="minorHAnsi"/>
                <w:sz w:val="20"/>
                <w:szCs w:val="20"/>
              </w:rPr>
            </w:rPrChange>
          </w:rPr>
          <w:delText xml:space="preserve"> </w:delText>
        </w:r>
      </w:del>
      <w:r w:rsidRPr="006C1C2B">
        <w:rPr>
          <w:rStyle w:val="CommentReference"/>
          <w:rFonts w:cstheme="minorHAnsi"/>
          <w:sz w:val="22"/>
          <w:szCs w:val="20"/>
          <w:rPrChange w:id="112" w:author="Nathan Mceachen" w:date="2010-11-22T20:38:00Z">
            <w:rPr>
              <w:rStyle w:val="CommentReference"/>
              <w:rFonts w:cstheme="minorHAnsi"/>
              <w:sz w:val="20"/>
              <w:szCs w:val="20"/>
            </w:rPr>
          </w:rPrChange>
        </w:rPr>
        <w:t xml:space="preserve">the village install would be able to modify </w:t>
      </w:r>
      <w:del w:id="113" w:author="Nathan Mceachen" w:date="2010-11-22T20:29:00Z">
        <w:r w:rsidRPr="006C1C2B">
          <w:rPr>
            <w:rStyle w:val="CommentReference"/>
            <w:rFonts w:cstheme="minorHAnsi"/>
            <w:sz w:val="22"/>
            <w:szCs w:val="20"/>
            <w:rPrChange w:id="114" w:author="Nathan Mceachen" w:date="2010-11-22T20:38:00Z">
              <w:rPr>
                <w:rStyle w:val="CommentReference"/>
                <w:rFonts w:cstheme="minorHAnsi"/>
                <w:sz w:val="20"/>
                <w:szCs w:val="20"/>
              </w:rPr>
            </w:rPrChange>
          </w:rPr>
          <w:delText xml:space="preserve">the </w:delText>
        </w:r>
      </w:del>
      <w:ins w:id="115" w:author="Nathan Mceachen" w:date="2010-11-22T20:29:00Z">
        <w:r w:rsidRPr="006C1C2B">
          <w:rPr>
            <w:rStyle w:val="CommentReference"/>
            <w:rFonts w:cstheme="minorHAnsi"/>
            <w:sz w:val="22"/>
            <w:szCs w:val="20"/>
            <w:rPrChange w:id="116" w:author="Nathan Mceachen" w:date="2010-11-22T20:38:00Z">
              <w:rPr>
                <w:rStyle w:val="CommentReference"/>
                <w:rFonts w:cstheme="minorHAnsi"/>
                <w:sz w:val="20"/>
                <w:szCs w:val="20"/>
              </w:rPr>
            </w:rPrChange>
          </w:rPr>
          <w:t xml:space="preserve">data that originated from the </w:t>
        </w:r>
      </w:ins>
      <w:r w:rsidRPr="006C1C2B">
        <w:rPr>
          <w:rStyle w:val="CommentReference"/>
          <w:rFonts w:cstheme="minorHAnsi"/>
          <w:sz w:val="22"/>
          <w:szCs w:val="20"/>
          <w:rPrChange w:id="117" w:author="Nathan Mceachen" w:date="2010-11-22T20:38:00Z">
            <w:rPr>
              <w:rStyle w:val="CommentReference"/>
              <w:rFonts w:cstheme="minorHAnsi"/>
              <w:sz w:val="20"/>
              <w:szCs w:val="20"/>
            </w:rPr>
          </w:rPrChange>
        </w:rPr>
        <w:t>district install.  Note that when an install modifies data</w:t>
      </w:r>
      <w:ins w:id="118" w:author="Nathan Mceachen" w:date="2010-11-22T20:31:00Z">
        <w:r w:rsidRPr="006C1C2B">
          <w:rPr>
            <w:rStyle w:val="CommentReference"/>
            <w:rFonts w:cstheme="minorHAnsi"/>
            <w:sz w:val="22"/>
            <w:szCs w:val="20"/>
            <w:rPrChange w:id="119" w:author="Nathan Mceachen" w:date="2010-11-22T20:38:00Z">
              <w:rPr>
                <w:rStyle w:val="CommentReference"/>
                <w:rFonts w:cstheme="minorHAnsi"/>
                <w:sz w:val="20"/>
                <w:szCs w:val="20"/>
              </w:rPr>
            </w:rPrChange>
          </w:rPr>
          <w:t xml:space="preserve"> that originated from a different machine, </w:t>
        </w:r>
      </w:ins>
      <w:del w:id="120" w:author="Nathan Mceachen" w:date="2010-11-22T20:31:00Z">
        <w:r w:rsidRPr="006C1C2B">
          <w:rPr>
            <w:rStyle w:val="CommentReference"/>
            <w:rFonts w:cstheme="minorHAnsi"/>
            <w:sz w:val="22"/>
            <w:szCs w:val="20"/>
            <w:rPrChange w:id="121" w:author="Nathan Mceachen" w:date="2010-11-22T20:38:00Z">
              <w:rPr>
                <w:rStyle w:val="CommentReference"/>
                <w:rFonts w:cstheme="minorHAnsi"/>
                <w:sz w:val="20"/>
                <w:szCs w:val="20"/>
              </w:rPr>
            </w:rPrChange>
          </w:rPr>
          <w:delText xml:space="preserve"> from a different install </w:delText>
        </w:r>
      </w:del>
      <w:r w:rsidRPr="006C1C2B">
        <w:rPr>
          <w:rStyle w:val="CommentReference"/>
          <w:rFonts w:cstheme="minorHAnsi"/>
          <w:sz w:val="22"/>
          <w:szCs w:val="20"/>
          <w:rPrChange w:id="122" w:author="Nathan Mceachen" w:date="2010-11-22T20:38:00Z">
            <w:rPr>
              <w:rStyle w:val="CommentReference"/>
              <w:rFonts w:cstheme="minorHAnsi"/>
              <w:sz w:val="20"/>
              <w:szCs w:val="20"/>
            </w:rPr>
          </w:rPrChange>
        </w:rPr>
        <w:t xml:space="preserve">it can cause a divergence of data when </w:t>
      </w:r>
      <w:del w:id="123" w:author="Nathan Mceachen" w:date="2010-11-22T20:31:00Z">
        <w:r w:rsidRPr="006C1C2B">
          <w:rPr>
            <w:rStyle w:val="CommentReference"/>
            <w:rFonts w:cstheme="minorHAnsi"/>
            <w:sz w:val="22"/>
            <w:szCs w:val="20"/>
            <w:rPrChange w:id="124" w:author="Nathan Mceachen" w:date="2010-11-22T20:38:00Z">
              <w:rPr>
                <w:rStyle w:val="CommentReference"/>
                <w:rFonts w:cstheme="minorHAnsi"/>
                <w:sz w:val="20"/>
                <w:szCs w:val="20"/>
              </w:rPr>
            </w:rPrChange>
          </w:rPr>
          <w:delText xml:space="preserve">the </w:delText>
        </w:r>
      </w:del>
      <w:ins w:id="125" w:author="Nathan Mceachen" w:date="2010-11-22T20:31:00Z">
        <w:r w:rsidRPr="006C1C2B">
          <w:rPr>
            <w:rStyle w:val="CommentReference"/>
            <w:rFonts w:cstheme="minorHAnsi"/>
            <w:sz w:val="22"/>
            <w:szCs w:val="20"/>
            <w:rPrChange w:id="126" w:author="Nathan Mceachen" w:date="2010-11-22T20:38:00Z">
              <w:rPr>
                <w:rStyle w:val="CommentReference"/>
                <w:rFonts w:cstheme="minorHAnsi"/>
                <w:sz w:val="20"/>
                <w:szCs w:val="20"/>
              </w:rPr>
            </w:rPrChange>
          </w:rPr>
          <w:t xml:space="preserve">that </w:t>
        </w:r>
      </w:ins>
      <w:r w:rsidRPr="006C1C2B">
        <w:rPr>
          <w:rStyle w:val="CommentReference"/>
          <w:rFonts w:cstheme="minorHAnsi"/>
          <w:sz w:val="22"/>
          <w:szCs w:val="20"/>
          <w:rPrChange w:id="127" w:author="Nathan Mceachen" w:date="2010-11-22T20:38:00Z">
            <w:rPr>
              <w:rStyle w:val="CommentReference"/>
              <w:rFonts w:cstheme="minorHAnsi"/>
              <w:sz w:val="20"/>
              <w:szCs w:val="20"/>
            </w:rPr>
          </w:rPrChange>
        </w:rPr>
        <w:t>data is propagated to other installs.</w:t>
      </w:r>
    </w:p>
    <w:p w:rsidR="00464C2A" w:rsidRDefault="00464C2A" w:rsidP="00791B90">
      <w:pPr>
        <w:pStyle w:val="Title"/>
      </w:pPr>
      <w:r>
        <w:t>Basic CRUD operations</w:t>
      </w:r>
    </w:p>
    <w:p w:rsidR="005815E9" w:rsidRPr="00F27D05" w:rsidRDefault="005815E9" w:rsidP="0015276D">
      <w:pPr>
        <w:rPr>
          <w:rStyle w:val="CommentReference"/>
          <w:caps/>
          <w:color w:val="632423" w:themeColor="accent2" w:themeShade="80"/>
          <w:spacing w:val="50"/>
        </w:rPr>
      </w:pPr>
      <w:r w:rsidRPr="00791B90">
        <w:rPr>
          <w:rStyle w:val="CommentReference"/>
          <w:rFonts w:cstheme="minorHAnsi"/>
          <w:vanish/>
          <w:sz w:val="20"/>
          <w:szCs w:val="20"/>
        </w:rPr>
        <w:commentReference w:id="128"/>
      </w:r>
      <w:r w:rsidR="006C1C2B" w:rsidRPr="006C1C2B">
        <w:rPr>
          <w:rStyle w:val="CommentReference"/>
          <w:rFonts w:cstheme="minorHAnsi"/>
          <w:sz w:val="22"/>
          <w:szCs w:val="20"/>
          <w:rPrChange w:id="129" w:author="Nathan Mceachen" w:date="2010-11-22T20:40:00Z">
            <w:rPr>
              <w:rStyle w:val="CommentReference"/>
              <w:rFonts w:cstheme="minorHAnsi"/>
              <w:sz w:val="20"/>
              <w:szCs w:val="20"/>
            </w:rPr>
          </w:rPrChange>
        </w:rPr>
        <w:t xml:space="preserve">Data in DDMS is constructed primarily of Types and Relationships.  An attribute is simply a value.  Examples of attributes include </w:t>
      </w:r>
      <w:r w:rsidR="006C1C2B" w:rsidRPr="006C1C2B">
        <w:rPr>
          <w:rStyle w:val="CommentReference"/>
          <w:rFonts w:cstheme="minorHAnsi"/>
          <w:i/>
          <w:sz w:val="22"/>
          <w:szCs w:val="20"/>
          <w:rPrChange w:id="130" w:author="Nathan Mceachen" w:date="2010-11-22T20:42:00Z">
            <w:rPr>
              <w:rStyle w:val="CommentReference"/>
              <w:rFonts w:cstheme="minorHAnsi"/>
              <w:sz w:val="20"/>
              <w:szCs w:val="20"/>
            </w:rPr>
          </w:rPrChange>
        </w:rPr>
        <w:t>username</w:t>
      </w:r>
      <w:r w:rsidR="006C1C2B" w:rsidRPr="006C1C2B">
        <w:rPr>
          <w:rStyle w:val="CommentReference"/>
          <w:rFonts w:cstheme="minorHAnsi"/>
          <w:sz w:val="22"/>
          <w:szCs w:val="20"/>
          <w:rPrChange w:id="131" w:author="Nathan Mceachen" w:date="2010-11-22T20:40:00Z">
            <w:rPr>
              <w:rStyle w:val="CommentReference"/>
              <w:rFonts w:cstheme="minorHAnsi"/>
              <w:sz w:val="20"/>
              <w:szCs w:val="20"/>
            </w:rPr>
          </w:rPrChange>
        </w:rPr>
        <w:t xml:space="preserve">, </w:t>
      </w:r>
      <w:r w:rsidR="006C1C2B" w:rsidRPr="006C1C2B">
        <w:rPr>
          <w:rStyle w:val="CommentReference"/>
          <w:rFonts w:cstheme="minorHAnsi"/>
          <w:i/>
          <w:sz w:val="22"/>
          <w:szCs w:val="20"/>
          <w:rPrChange w:id="132" w:author="Nathan Mceachen" w:date="2010-11-22T20:42:00Z">
            <w:rPr>
              <w:rStyle w:val="CommentReference"/>
              <w:rFonts w:cstheme="minorHAnsi"/>
              <w:sz w:val="20"/>
              <w:szCs w:val="20"/>
            </w:rPr>
          </w:rPrChange>
        </w:rPr>
        <w:t>collection ID</w:t>
      </w:r>
      <w:r w:rsidR="006C1C2B" w:rsidRPr="006C1C2B">
        <w:rPr>
          <w:rStyle w:val="CommentReference"/>
          <w:rFonts w:cstheme="minorHAnsi"/>
          <w:sz w:val="22"/>
          <w:szCs w:val="20"/>
          <w:rPrChange w:id="133" w:author="Nathan Mceachen" w:date="2010-11-22T20:40:00Z">
            <w:rPr>
              <w:rStyle w:val="CommentReference"/>
              <w:rFonts w:cstheme="minorHAnsi"/>
              <w:sz w:val="20"/>
              <w:szCs w:val="20"/>
            </w:rPr>
          </w:rPrChange>
        </w:rPr>
        <w:t xml:space="preserve">, or </w:t>
      </w:r>
      <w:r w:rsidR="006C1C2B" w:rsidRPr="006C1C2B">
        <w:rPr>
          <w:rStyle w:val="CommentReference"/>
          <w:rFonts w:cstheme="minorHAnsi"/>
          <w:i/>
          <w:sz w:val="22"/>
          <w:szCs w:val="20"/>
          <w:rPrChange w:id="134" w:author="Nathan Mceachen" w:date="2010-11-22T20:42:00Z">
            <w:rPr>
              <w:rStyle w:val="CommentReference"/>
              <w:rFonts w:cstheme="minorHAnsi"/>
              <w:sz w:val="20"/>
              <w:szCs w:val="20"/>
            </w:rPr>
          </w:rPrChange>
        </w:rPr>
        <w:t>gender</w:t>
      </w:r>
      <w:r w:rsidR="006C1C2B" w:rsidRPr="006C1C2B">
        <w:rPr>
          <w:rStyle w:val="CommentReference"/>
          <w:rFonts w:cstheme="minorHAnsi"/>
          <w:sz w:val="22"/>
          <w:szCs w:val="20"/>
          <w:rPrChange w:id="135" w:author="Nathan Mceachen" w:date="2010-11-22T20:40:00Z">
            <w:rPr>
              <w:rStyle w:val="CommentReference"/>
              <w:rFonts w:cstheme="minorHAnsi"/>
              <w:sz w:val="20"/>
              <w:szCs w:val="20"/>
            </w:rPr>
          </w:rPrChange>
        </w:rPr>
        <w:t xml:space="preserve">.  Attributes are discussed in detail </w:t>
      </w:r>
      <w:ins w:id="136" w:author="Nathan Mceachen" w:date="2010-11-22T20:42:00Z">
        <w:r w:rsidR="00643FCE">
          <w:rPr>
            <w:rStyle w:val="CommentReference"/>
            <w:rFonts w:cstheme="minorHAnsi"/>
            <w:sz w:val="22"/>
            <w:szCs w:val="20"/>
          </w:rPr>
          <w:t>later in this document</w:t>
        </w:r>
      </w:ins>
      <w:del w:id="137" w:author="Nathan Mceachen" w:date="2010-11-22T20:42:00Z">
        <w:r w:rsidR="006C1C2B" w:rsidRPr="006C1C2B">
          <w:rPr>
            <w:rStyle w:val="CommentReference"/>
            <w:rFonts w:cstheme="minorHAnsi"/>
            <w:sz w:val="22"/>
            <w:szCs w:val="20"/>
            <w:rPrChange w:id="138" w:author="Nathan Mceachen" w:date="2010-11-22T20:40:00Z">
              <w:rPr>
                <w:rStyle w:val="CommentReference"/>
                <w:rFonts w:cstheme="minorHAnsi"/>
                <w:sz w:val="20"/>
                <w:szCs w:val="20"/>
              </w:rPr>
            </w:rPrChange>
          </w:rPr>
          <w:delText>in their own section</w:delText>
        </w:r>
      </w:del>
      <w:r w:rsidR="006C1C2B" w:rsidRPr="006C1C2B">
        <w:rPr>
          <w:rStyle w:val="CommentReference"/>
          <w:rFonts w:cstheme="minorHAnsi"/>
          <w:sz w:val="22"/>
          <w:szCs w:val="20"/>
          <w:rPrChange w:id="139" w:author="Nathan Mceachen" w:date="2010-11-22T20:40:00Z">
            <w:rPr>
              <w:rStyle w:val="CommentReference"/>
              <w:rFonts w:cstheme="minorHAnsi"/>
              <w:sz w:val="20"/>
              <w:szCs w:val="20"/>
            </w:rPr>
          </w:rPrChange>
        </w:rPr>
        <w:t xml:space="preserve">.  A </w:t>
      </w:r>
      <w:r w:rsidRPr="00F27D05">
        <w:t>type</w:t>
      </w:r>
      <w:r w:rsidR="006C1C2B" w:rsidRPr="006C1C2B">
        <w:rPr>
          <w:rStyle w:val="CommentReference"/>
          <w:rFonts w:cstheme="minorHAnsi"/>
          <w:sz w:val="22"/>
          <w:szCs w:val="20"/>
          <w:rPrChange w:id="140" w:author="Nathan Mceachen" w:date="2010-11-22T20:40:00Z">
            <w:rPr>
              <w:rStyle w:val="CommentReference"/>
              <w:rFonts w:cstheme="minorHAnsi"/>
              <w:sz w:val="20"/>
              <w:szCs w:val="20"/>
            </w:rPr>
          </w:rPrChange>
        </w:rPr>
        <w:t xml:space="preserve"> is a collection of attributes that have been grouped semantically to represent something in the system.  </w:t>
      </w:r>
      <w:ins w:id="141" w:author="Nathan Mceachen" w:date="2010-11-22T20:43:00Z">
        <w:r w:rsidR="00733594">
          <w:rPr>
            <w:rStyle w:val="CommentReference"/>
            <w:rFonts w:cstheme="minorHAnsi"/>
            <w:sz w:val="22"/>
            <w:szCs w:val="20"/>
          </w:rPr>
          <w:t>For example,</w:t>
        </w:r>
        <w:r w:rsidR="00EA16F8">
          <w:rPr>
            <w:rStyle w:val="CommentReference"/>
            <w:rFonts w:cstheme="minorHAnsi"/>
            <w:sz w:val="22"/>
            <w:szCs w:val="20"/>
          </w:rPr>
          <w:t xml:space="preserve"> </w:t>
        </w:r>
      </w:ins>
      <w:del w:id="142" w:author="Nathan Mceachen" w:date="2010-11-22T20:43:00Z">
        <w:r w:rsidR="006C1C2B" w:rsidRPr="006C1C2B">
          <w:rPr>
            <w:rStyle w:val="CommentReference"/>
            <w:rFonts w:cstheme="minorHAnsi"/>
            <w:sz w:val="22"/>
            <w:szCs w:val="20"/>
            <w:rPrChange w:id="143" w:author="Nathan Mceachen" w:date="2010-11-22T20:40:00Z">
              <w:rPr>
                <w:rStyle w:val="CommentReference"/>
                <w:rFonts w:cstheme="minorHAnsi"/>
                <w:sz w:val="20"/>
                <w:szCs w:val="20"/>
              </w:rPr>
            </w:rPrChange>
          </w:rPr>
          <w:delText xml:space="preserve">The </w:delText>
        </w:r>
      </w:del>
      <w:ins w:id="144" w:author="Nathan Mceachen" w:date="2010-11-22T20:43:00Z">
        <w:r w:rsidR="00EA16F8">
          <w:rPr>
            <w:rStyle w:val="CommentReference"/>
            <w:rFonts w:cstheme="minorHAnsi"/>
            <w:sz w:val="22"/>
            <w:szCs w:val="20"/>
          </w:rPr>
          <w:t>t</w:t>
        </w:r>
        <w:r w:rsidR="006C1C2B" w:rsidRPr="006C1C2B">
          <w:rPr>
            <w:rStyle w:val="CommentReference"/>
            <w:rFonts w:cstheme="minorHAnsi"/>
            <w:sz w:val="22"/>
            <w:szCs w:val="20"/>
            <w:rPrChange w:id="145" w:author="Nathan Mceachen" w:date="2010-11-22T20:40:00Z">
              <w:rPr>
                <w:rStyle w:val="CommentReference"/>
                <w:rFonts w:cstheme="minorHAnsi"/>
                <w:sz w:val="20"/>
                <w:szCs w:val="20"/>
              </w:rPr>
            </w:rPrChange>
          </w:rPr>
          <w:t xml:space="preserve">he </w:t>
        </w:r>
      </w:ins>
      <w:r w:rsidR="006C1C2B" w:rsidRPr="006C1C2B">
        <w:rPr>
          <w:rStyle w:val="CommentReference"/>
          <w:rFonts w:cstheme="minorHAnsi"/>
          <w:i/>
          <w:sz w:val="22"/>
          <w:szCs w:val="20"/>
          <w:rPrChange w:id="146" w:author="Nathan Mceachen" w:date="2010-11-22T20:43:00Z">
            <w:rPr>
              <w:rStyle w:val="CommentReference"/>
              <w:rFonts w:cstheme="minorHAnsi"/>
              <w:sz w:val="20"/>
              <w:szCs w:val="20"/>
            </w:rPr>
          </w:rPrChange>
        </w:rPr>
        <w:t>Person</w:t>
      </w:r>
      <w:r w:rsidR="006C1C2B" w:rsidRPr="006C1C2B">
        <w:rPr>
          <w:rStyle w:val="CommentReference"/>
          <w:rFonts w:cstheme="minorHAnsi"/>
          <w:sz w:val="22"/>
          <w:szCs w:val="20"/>
          <w:rPrChange w:id="147" w:author="Nathan Mceachen" w:date="2010-11-22T20:40:00Z">
            <w:rPr>
              <w:rStyle w:val="CommentReference"/>
              <w:rFonts w:cstheme="minorHAnsi"/>
              <w:sz w:val="20"/>
              <w:szCs w:val="20"/>
            </w:rPr>
          </w:rPrChange>
        </w:rPr>
        <w:t xml:space="preserve"> type contains attributes for </w:t>
      </w:r>
      <w:r w:rsidR="006C1C2B" w:rsidRPr="006C1C2B">
        <w:rPr>
          <w:rStyle w:val="CommentReference"/>
          <w:rFonts w:cstheme="minorHAnsi"/>
          <w:i/>
          <w:sz w:val="22"/>
          <w:szCs w:val="20"/>
          <w:rPrChange w:id="148" w:author="Nathan Mceachen" w:date="2010-11-22T20:43:00Z">
            <w:rPr>
              <w:rStyle w:val="CommentReference"/>
              <w:rFonts w:cstheme="minorHAnsi"/>
              <w:sz w:val="20"/>
              <w:szCs w:val="20"/>
            </w:rPr>
          </w:rPrChange>
        </w:rPr>
        <w:t>first name</w:t>
      </w:r>
      <w:r w:rsidR="006C1C2B" w:rsidRPr="006C1C2B">
        <w:rPr>
          <w:rStyle w:val="CommentReference"/>
          <w:rFonts w:cstheme="minorHAnsi"/>
          <w:sz w:val="22"/>
          <w:szCs w:val="20"/>
          <w:rPrChange w:id="149" w:author="Nathan Mceachen" w:date="2010-11-22T20:40:00Z">
            <w:rPr>
              <w:rStyle w:val="CommentReference"/>
              <w:rFonts w:cstheme="minorHAnsi"/>
              <w:sz w:val="20"/>
              <w:szCs w:val="20"/>
            </w:rPr>
          </w:rPrChange>
        </w:rPr>
        <w:t xml:space="preserve">, </w:t>
      </w:r>
      <w:r w:rsidR="006C1C2B" w:rsidRPr="006C1C2B">
        <w:rPr>
          <w:rStyle w:val="CommentReference"/>
          <w:rFonts w:cstheme="minorHAnsi"/>
          <w:i/>
          <w:sz w:val="22"/>
          <w:szCs w:val="20"/>
          <w:rPrChange w:id="150" w:author="Nathan Mceachen" w:date="2010-11-22T20:43:00Z">
            <w:rPr>
              <w:rStyle w:val="CommentReference"/>
              <w:rFonts w:cstheme="minorHAnsi"/>
              <w:sz w:val="20"/>
              <w:szCs w:val="20"/>
            </w:rPr>
          </w:rPrChange>
        </w:rPr>
        <w:t>last name</w:t>
      </w:r>
      <w:r w:rsidR="006C1C2B" w:rsidRPr="006C1C2B">
        <w:rPr>
          <w:rStyle w:val="CommentReference"/>
          <w:rFonts w:cstheme="minorHAnsi"/>
          <w:sz w:val="22"/>
          <w:szCs w:val="20"/>
          <w:rPrChange w:id="151" w:author="Nathan Mceachen" w:date="2010-11-22T20:40:00Z">
            <w:rPr>
              <w:rStyle w:val="CommentReference"/>
              <w:rFonts w:cstheme="minorHAnsi"/>
              <w:sz w:val="20"/>
              <w:szCs w:val="20"/>
            </w:rPr>
          </w:rPrChange>
        </w:rPr>
        <w:t xml:space="preserve">, </w:t>
      </w:r>
      <w:r w:rsidR="006C1C2B" w:rsidRPr="006C1C2B">
        <w:rPr>
          <w:rStyle w:val="CommentReference"/>
          <w:rFonts w:cstheme="minorHAnsi"/>
          <w:i/>
          <w:sz w:val="22"/>
          <w:szCs w:val="20"/>
          <w:rPrChange w:id="152" w:author="Nathan Mceachen" w:date="2010-11-22T20:43:00Z">
            <w:rPr>
              <w:rStyle w:val="CommentReference"/>
              <w:rFonts w:cstheme="minorHAnsi"/>
              <w:sz w:val="20"/>
              <w:szCs w:val="20"/>
            </w:rPr>
          </w:rPrChange>
        </w:rPr>
        <w:t>date of birth</w:t>
      </w:r>
      <w:r w:rsidR="006C1C2B" w:rsidRPr="006C1C2B">
        <w:rPr>
          <w:rStyle w:val="CommentReference"/>
          <w:rFonts w:cstheme="minorHAnsi"/>
          <w:sz w:val="22"/>
          <w:szCs w:val="20"/>
          <w:rPrChange w:id="153" w:author="Nathan Mceachen" w:date="2010-11-22T20:40:00Z">
            <w:rPr>
              <w:rStyle w:val="CommentReference"/>
              <w:rFonts w:cstheme="minorHAnsi"/>
              <w:sz w:val="20"/>
              <w:szCs w:val="20"/>
            </w:rPr>
          </w:rPrChange>
        </w:rPr>
        <w:t xml:space="preserve">, and </w:t>
      </w:r>
      <w:r w:rsidR="006C1C2B" w:rsidRPr="006C1C2B">
        <w:rPr>
          <w:rStyle w:val="CommentReference"/>
          <w:rFonts w:cstheme="minorHAnsi"/>
          <w:i/>
          <w:sz w:val="22"/>
          <w:szCs w:val="20"/>
          <w:rPrChange w:id="154" w:author="Nathan Mceachen" w:date="2010-11-22T20:43:00Z">
            <w:rPr>
              <w:rStyle w:val="CommentReference"/>
              <w:rFonts w:cstheme="minorHAnsi"/>
              <w:sz w:val="20"/>
              <w:szCs w:val="20"/>
            </w:rPr>
          </w:rPrChange>
        </w:rPr>
        <w:t>sex</w:t>
      </w:r>
      <w:r w:rsidR="006C1C2B" w:rsidRPr="006C1C2B">
        <w:rPr>
          <w:rStyle w:val="CommentReference"/>
          <w:rFonts w:cstheme="minorHAnsi"/>
          <w:sz w:val="22"/>
          <w:szCs w:val="20"/>
          <w:rPrChange w:id="155" w:author="Nathan Mceachen" w:date="2010-11-22T20:40:00Z">
            <w:rPr>
              <w:rStyle w:val="CommentReference"/>
              <w:rFonts w:cstheme="minorHAnsi"/>
              <w:sz w:val="20"/>
              <w:szCs w:val="20"/>
            </w:rPr>
          </w:rPrChange>
        </w:rPr>
        <w:t>.  A type can have multiple instances, each with different values.  For example</w:t>
      </w:r>
      <w:ins w:id="156" w:author="Nathan Mceachen" w:date="2010-11-22T20:44:00Z">
        <w:r w:rsidR="00733594">
          <w:rPr>
            <w:rStyle w:val="CommentReference"/>
            <w:rFonts w:cstheme="minorHAnsi"/>
            <w:sz w:val="22"/>
            <w:szCs w:val="20"/>
          </w:rPr>
          <w:t>,</w:t>
        </w:r>
      </w:ins>
      <w:del w:id="157" w:author="Nathan Mceachen" w:date="2010-11-22T20:44:00Z">
        <w:r w:rsidR="006C1C2B" w:rsidRPr="006C1C2B">
          <w:rPr>
            <w:rStyle w:val="CommentReference"/>
            <w:rFonts w:cstheme="minorHAnsi"/>
            <w:sz w:val="22"/>
            <w:szCs w:val="20"/>
            <w:rPrChange w:id="158" w:author="Nathan Mceachen" w:date="2010-11-22T20:40:00Z">
              <w:rPr>
                <w:rStyle w:val="CommentReference"/>
                <w:rFonts w:cstheme="minorHAnsi"/>
                <w:sz w:val="20"/>
                <w:szCs w:val="20"/>
              </w:rPr>
            </w:rPrChange>
          </w:rPr>
          <w:delText>,</w:delText>
        </w:r>
      </w:del>
      <w:r w:rsidR="006C1C2B" w:rsidRPr="006C1C2B">
        <w:rPr>
          <w:rStyle w:val="CommentReference"/>
          <w:rFonts w:cstheme="minorHAnsi"/>
          <w:sz w:val="22"/>
          <w:szCs w:val="20"/>
          <w:rPrChange w:id="159" w:author="Nathan Mceachen" w:date="2010-11-22T20:40:00Z">
            <w:rPr>
              <w:rStyle w:val="CommentReference"/>
              <w:rFonts w:cstheme="minorHAnsi"/>
              <w:sz w:val="20"/>
              <w:szCs w:val="20"/>
            </w:rPr>
          </w:rPrChange>
        </w:rPr>
        <w:t xml:space="preserve"> one instance of Person could be John Doe, Male, born January 3</w:t>
      </w:r>
      <w:ins w:id="160" w:author="Eric" w:date="2010-11-24T17:48:00Z">
        <w:r w:rsidR="005D57CE">
          <w:rPr>
            <w:rStyle w:val="CommentReference"/>
            <w:rFonts w:cstheme="minorHAnsi"/>
            <w:sz w:val="22"/>
            <w:szCs w:val="20"/>
          </w:rPr>
          <w:t>,</w:t>
        </w:r>
      </w:ins>
      <w:r w:rsidR="006C1C2B" w:rsidRPr="006C1C2B">
        <w:rPr>
          <w:rStyle w:val="CommentReference"/>
          <w:rFonts w:cstheme="minorHAnsi"/>
          <w:sz w:val="22"/>
          <w:szCs w:val="20"/>
          <w:rPrChange w:id="161" w:author="Nathan Mceachen" w:date="2010-11-22T20:40:00Z">
            <w:rPr>
              <w:rStyle w:val="CommentReference"/>
              <w:rFonts w:cstheme="minorHAnsi"/>
              <w:sz w:val="20"/>
              <w:szCs w:val="20"/>
            </w:rPr>
          </w:rPrChange>
        </w:rPr>
        <w:t xml:space="preserve"> 1970, while another instance could be Mary Smith, Female, born May 5, 1973.</w:t>
      </w:r>
      <w:ins w:id="162" w:author="Eric" w:date="2010-11-24T17:33:00Z">
        <w:r w:rsidR="00312B6A">
          <w:rPr>
            <w:rStyle w:val="CommentReference"/>
            <w:rFonts w:cstheme="minorHAnsi"/>
            <w:sz w:val="22"/>
            <w:szCs w:val="20"/>
          </w:rPr>
          <w:t xml:space="preserve">  Each type contains a special attribute</w:t>
        </w:r>
      </w:ins>
      <w:r w:rsidR="006C1C2B" w:rsidRPr="006C1C2B">
        <w:rPr>
          <w:rStyle w:val="CommentReference"/>
          <w:rFonts w:cstheme="minorHAnsi"/>
          <w:sz w:val="22"/>
          <w:szCs w:val="20"/>
          <w:rPrChange w:id="163" w:author="Nathan Mceachen" w:date="2010-11-22T20:40:00Z">
            <w:rPr>
              <w:rStyle w:val="CommentReference"/>
              <w:rFonts w:cstheme="minorHAnsi"/>
              <w:sz w:val="20"/>
              <w:szCs w:val="20"/>
            </w:rPr>
          </w:rPrChange>
        </w:rPr>
        <w:t xml:space="preserve"> </w:t>
      </w:r>
      <w:ins w:id="164" w:author="Eric" w:date="2010-11-24T17:35:00Z">
        <w:r w:rsidR="00312B6A">
          <w:rPr>
            <w:rStyle w:val="CommentReference"/>
            <w:rFonts w:cstheme="minorHAnsi"/>
            <w:sz w:val="22"/>
            <w:szCs w:val="20"/>
          </w:rPr>
          <w:t xml:space="preserve">called </w:t>
        </w:r>
        <w:r w:rsidR="006C1C2B" w:rsidRPr="006C1C2B">
          <w:rPr>
            <w:rStyle w:val="CommentReference"/>
            <w:rFonts w:cstheme="minorHAnsi"/>
            <w:i/>
            <w:sz w:val="22"/>
            <w:szCs w:val="20"/>
            <w:rPrChange w:id="165" w:author="Eric" w:date="2010-11-24T17:36:00Z">
              <w:rPr>
                <w:rStyle w:val="CommentReference"/>
                <w:rFonts w:cstheme="minorHAnsi"/>
                <w:sz w:val="22"/>
                <w:szCs w:val="20"/>
              </w:rPr>
            </w:rPrChange>
          </w:rPr>
          <w:t>Key Name</w:t>
        </w:r>
        <w:r w:rsidR="00312B6A">
          <w:rPr>
            <w:rStyle w:val="CommentReference"/>
            <w:rFonts w:cstheme="minorHAnsi"/>
            <w:sz w:val="22"/>
            <w:szCs w:val="20"/>
          </w:rPr>
          <w:t>.</w:t>
        </w:r>
      </w:ins>
      <w:ins w:id="166" w:author="Eric" w:date="2010-11-24T17:49:00Z">
        <w:r w:rsidR="00EA21A9" w:rsidRPr="00F520DC">
          <w:rPr>
            <w:rStyle w:val="CommentReference"/>
            <w:rFonts w:cstheme="minorHAnsi"/>
            <w:sz w:val="22"/>
            <w:szCs w:val="20"/>
          </w:rPr>
          <w:t xml:space="preserve"> </w:t>
        </w:r>
        <w:r w:rsidR="00EA21A9">
          <w:rPr>
            <w:rStyle w:val="CommentReference"/>
            <w:rFonts w:cstheme="minorHAnsi"/>
            <w:sz w:val="22"/>
            <w:szCs w:val="20"/>
          </w:rPr>
          <w:t xml:space="preserve"> Key Names must be unique, and typically conform to a pattern, though the pattern is different for each type.  When editing a key name, follow the pattern seen in other instances of the type.</w:t>
        </w:r>
      </w:ins>
      <w:ins w:id="167" w:author="Eric" w:date="2010-11-24T17:50:00Z">
        <w:r w:rsidR="00351864">
          <w:rPr>
            <w:rStyle w:val="CommentReference"/>
            <w:rFonts w:cstheme="minorHAnsi"/>
            <w:sz w:val="22"/>
            <w:szCs w:val="20"/>
          </w:rPr>
          <w:t xml:space="preserve">  </w:t>
        </w:r>
      </w:ins>
      <w:ins w:id="168" w:author="Eric" w:date="2010-11-24T17:41:00Z">
        <w:r w:rsidR="00312B6A">
          <w:rPr>
            <w:rStyle w:val="CommentReference"/>
            <w:rFonts w:cstheme="minorHAnsi"/>
            <w:sz w:val="22"/>
            <w:szCs w:val="20"/>
          </w:rPr>
          <w:t xml:space="preserve">Reference attributes, relationship trees, </w:t>
        </w:r>
      </w:ins>
      <w:ins w:id="169" w:author="Eric" w:date="2010-11-24T17:51:00Z">
        <w:r w:rsidR="00637939">
          <w:rPr>
            <w:rStyle w:val="CommentReference"/>
            <w:rFonts w:cstheme="minorHAnsi"/>
            <w:sz w:val="22"/>
            <w:szCs w:val="20"/>
          </w:rPr>
          <w:t xml:space="preserve">and </w:t>
        </w:r>
      </w:ins>
      <w:ins w:id="170" w:author="Eric" w:date="2010-11-24T17:41:00Z">
        <w:r w:rsidR="00312B6A">
          <w:rPr>
            <w:rStyle w:val="CommentReference"/>
            <w:rFonts w:cstheme="minorHAnsi"/>
            <w:sz w:val="22"/>
            <w:szCs w:val="20"/>
          </w:rPr>
          <w:t>s</w:t>
        </w:r>
      </w:ins>
      <w:ins w:id="171" w:author="Eric" w:date="2010-11-24T17:39:00Z">
        <w:r w:rsidR="00312B6A">
          <w:rPr>
            <w:rStyle w:val="CommentReference"/>
            <w:rFonts w:cstheme="minorHAnsi"/>
            <w:sz w:val="22"/>
            <w:szCs w:val="20"/>
          </w:rPr>
          <w:t xml:space="preserve">everal </w:t>
        </w:r>
      </w:ins>
      <w:ins w:id="172" w:author="Eric" w:date="2010-11-24T17:41:00Z">
        <w:r w:rsidR="00312B6A">
          <w:rPr>
            <w:rStyle w:val="CommentReference"/>
            <w:rFonts w:cstheme="minorHAnsi"/>
            <w:sz w:val="22"/>
            <w:szCs w:val="20"/>
          </w:rPr>
          <w:t xml:space="preserve">other </w:t>
        </w:r>
      </w:ins>
      <w:ins w:id="173" w:author="Eric" w:date="2010-11-24T17:39:00Z">
        <w:r w:rsidR="00312B6A">
          <w:rPr>
            <w:rStyle w:val="CommentReference"/>
            <w:rFonts w:cstheme="minorHAnsi"/>
            <w:sz w:val="22"/>
            <w:szCs w:val="20"/>
          </w:rPr>
          <w:t xml:space="preserve">widgets in the resolver display the key name </w:t>
        </w:r>
      </w:ins>
      <w:ins w:id="174" w:author="Eric" w:date="2010-11-24T17:40:00Z">
        <w:r w:rsidR="00312B6A">
          <w:rPr>
            <w:rStyle w:val="CommentReference"/>
            <w:rFonts w:cstheme="minorHAnsi"/>
            <w:sz w:val="22"/>
            <w:szCs w:val="20"/>
          </w:rPr>
          <w:t>of the instance</w:t>
        </w:r>
      </w:ins>
      <w:ins w:id="175" w:author="Eric" w:date="2010-11-24T17:39:00Z">
        <w:r w:rsidR="00312B6A">
          <w:rPr>
            <w:rStyle w:val="CommentReference"/>
            <w:rFonts w:cstheme="minorHAnsi"/>
            <w:sz w:val="22"/>
            <w:szCs w:val="20"/>
          </w:rPr>
          <w:t>.</w:t>
        </w:r>
      </w:ins>
      <w:del w:id="176" w:author="Eric" w:date="2010-11-24T17:49:00Z">
        <w:r w:rsidR="006C1C2B" w:rsidRPr="006C1C2B">
          <w:rPr>
            <w:rStyle w:val="CommentReference"/>
            <w:rFonts w:cstheme="minorHAnsi"/>
            <w:sz w:val="22"/>
            <w:szCs w:val="20"/>
            <w:rPrChange w:id="177" w:author="Nathan Mceachen" w:date="2010-11-22T20:40:00Z">
              <w:rPr>
                <w:rStyle w:val="CommentReference"/>
                <w:rFonts w:cstheme="minorHAnsi"/>
                <w:sz w:val="20"/>
                <w:szCs w:val="20"/>
              </w:rPr>
            </w:rPrChange>
          </w:rPr>
          <w:delText xml:space="preserve"> </w:delText>
        </w:r>
      </w:del>
      <w:ins w:id="178" w:author="Eric" w:date="2010-11-24T17:51:00Z">
        <w:r w:rsidR="004B6E5A">
          <w:rPr>
            <w:rStyle w:val="CommentReference"/>
            <w:rFonts w:cstheme="minorHAnsi"/>
            <w:sz w:val="22"/>
            <w:szCs w:val="20"/>
          </w:rPr>
          <w:t xml:space="preserve">  </w:t>
        </w:r>
      </w:ins>
      <w:r w:rsidR="006C1C2B" w:rsidRPr="006C1C2B">
        <w:rPr>
          <w:rStyle w:val="CommentReference"/>
          <w:rFonts w:cstheme="minorHAnsi"/>
          <w:sz w:val="22"/>
          <w:szCs w:val="20"/>
          <w:rPrChange w:id="179" w:author="Nathan Mceachen" w:date="2010-11-22T20:40:00Z">
            <w:rPr>
              <w:rStyle w:val="CommentReference"/>
              <w:rFonts w:cstheme="minorHAnsi"/>
              <w:sz w:val="20"/>
              <w:szCs w:val="20"/>
            </w:rPr>
          </w:rPrChange>
        </w:rPr>
        <w:t xml:space="preserve">Relationships are designed to connect instances of two different data types.  For example, the </w:t>
      </w:r>
      <w:r w:rsidR="006C1C2B" w:rsidRPr="006C1C2B">
        <w:rPr>
          <w:rStyle w:val="CommentReference"/>
          <w:rFonts w:cstheme="minorHAnsi"/>
          <w:i/>
          <w:sz w:val="22"/>
          <w:szCs w:val="20"/>
          <w:rPrChange w:id="180" w:author="Nathan Mceachen" w:date="2010-11-22T20:44:00Z">
            <w:rPr>
              <w:rStyle w:val="CommentReference"/>
              <w:rFonts w:cstheme="minorHAnsi"/>
              <w:sz w:val="20"/>
              <w:szCs w:val="20"/>
            </w:rPr>
          </w:rPrChange>
        </w:rPr>
        <w:t>In Team</w:t>
      </w:r>
      <w:r w:rsidR="006C1C2B" w:rsidRPr="006C1C2B">
        <w:rPr>
          <w:rStyle w:val="CommentReference"/>
          <w:rFonts w:cstheme="minorHAnsi"/>
          <w:sz w:val="22"/>
          <w:szCs w:val="20"/>
          <w:rPrChange w:id="181" w:author="Nathan Mceachen" w:date="2010-11-22T20:40:00Z">
            <w:rPr>
              <w:rStyle w:val="CommentReference"/>
              <w:rFonts w:cstheme="minorHAnsi"/>
              <w:sz w:val="20"/>
              <w:szCs w:val="20"/>
            </w:rPr>
          </w:rPrChange>
        </w:rPr>
        <w:t xml:space="preserve"> relationship connects a </w:t>
      </w:r>
      <w:r w:rsidR="006C1C2B" w:rsidRPr="006C1C2B">
        <w:rPr>
          <w:rStyle w:val="CommentReference"/>
          <w:rFonts w:cstheme="minorHAnsi"/>
          <w:i/>
          <w:sz w:val="22"/>
          <w:szCs w:val="20"/>
          <w:rPrChange w:id="182" w:author="Nathan Mceachen" w:date="2010-11-22T20:44:00Z">
            <w:rPr>
              <w:rStyle w:val="CommentReference"/>
              <w:rFonts w:cstheme="minorHAnsi"/>
              <w:sz w:val="20"/>
              <w:szCs w:val="20"/>
            </w:rPr>
          </w:rPrChange>
        </w:rPr>
        <w:t>Spray Member</w:t>
      </w:r>
      <w:r w:rsidR="006C1C2B" w:rsidRPr="006C1C2B">
        <w:rPr>
          <w:rStyle w:val="CommentReference"/>
          <w:rFonts w:cstheme="minorHAnsi"/>
          <w:sz w:val="22"/>
          <w:szCs w:val="20"/>
          <w:rPrChange w:id="183" w:author="Nathan Mceachen" w:date="2010-11-22T20:40:00Z">
            <w:rPr>
              <w:rStyle w:val="CommentReference"/>
              <w:rFonts w:cstheme="minorHAnsi"/>
              <w:sz w:val="20"/>
              <w:szCs w:val="20"/>
            </w:rPr>
          </w:rPrChange>
        </w:rPr>
        <w:t xml:space="preserve"> to a </w:t>
      </w:r>
      <w:r w:rsidR="006C1C2B" w:rsidRPr="006C1C2B">
        <w:rPr>
          <w:rStyle w:val="CommentReference"/>
          <w:rFonts w:cstheme="minorHAnsi"/>
          <w:i/>
          <w:sz w:val="22"/>
          <w:szCs w:val="20"/>
          <w:rPrChange w:id="184" w:author="Nathan Mceachen" w:date="2010-11-22T20:44:00Z">
            <w:rPr>
              <w:rStyle w:val="CommentReference"/>
              <w:rFonts w:cstheme="minorHAnsi"/>
              <w:sz w:val="20"/>
              <w:szCs w:val="20"/>
            </w:rPr>
          </w:rPrChange>
        </w:rPr>
        <w:t>Spray Team</w:t>
      </w:r>
      <w:r w:rsidR="006C1C2B" w:rsidRPr="006C1C2B">
        <w:rPr>
          <w:rStyle w:val="CommentReference"/>
          <w:rFonts w:cstheme="minorHAnsi"/>
          <w:sz w:val="22"/>
          <w:szCs w:val="20"/>
          <w:rPrChange w:id="185" w:author="Nathan Mceachen" w:date="2010-11-22T20:40:00Z">
            <w:rPr>
              <w:rStyle w:val="CommentReference"/>
              <w:rFonts w:cstheme="minorHAnsi"/>
              <w:sz w:val="20"/>
              <w:szCs w:val="20"/>
            </w:rPr>
          </w:rPrChange>
        </w:rPr>
        <w:t>.  DDMS utilizes two perspectives on data: the view model and the data model.</w:t>
      </w:r>
    </w:p>
    <w:p w:rsidR="005815E9" w:rsidRDefault="005815E9" w:rsidP="005815E9">
      <w:r w:rsidRPr="00F27D05">
        <w:t>Like most modern web</w:t>
      </w:r>
      <w:ins w:id="186" w:author="Nathan Mceachen" w:date="2010-11-22T20:40:00Z">
        <w:r w:rsidR="00560D8E">
          <w:t xml:space="preserve"> </w:t>
        </w:r>
      </w:ins>
      <w:r w:rsidRPr="00F27D05">
        <w:t>app</w:t>
      </w:r>
      <w:ins w:id="187" w:author="Nathan Mceachen" w:date="2010-11-22T20:40:00Z">
        <w:r w:rsidR="00560D8E">
          <w:t>lications</w:t>
        </w:r>
      </w:ins>
      <w:del w:id="188" w:author="Nathan Mceachen" w:date="2010-11-22T20:40:00Z">
        <w:r w:rsidRPr="00F27D05" w:rsidDel="00560D8E">
          <w:delText>s</w:delText>
        </w:r>
      </w:del>
      <w:r w:rsidRPr="00F27D05">
        <w:t xml:space="preserve">, DDMS uses a database to store and retrieve all data.  The synchronization </w:t>
      </w:r>
      <w:r>
        <w:t xml:space="preserve">resolver and web application use the same database.  The data model is designed to maximize performance and minimize repetition whereas the view model is designed for presentation to the user via the web application.  Consequently, the data model differs from the view model. </w:t>
      </w:r>
      <w:ins w:id="189" w:author="Nathan Mceachen" w:date="2010-11-22T20:53:00Z">
        <w:r w:rsidR="000D7786">
          <w:t xml:space="preserve">An example of the view model is the </w:t>
        </w:r>
      </w:ins>
      <w:del w:id="190" w:author="Nathan Mceachen" w:date="2010-11-22T20:53:00Z">
        <w:r w:rsidDel="000D7786">
          <w:delText xml:space="preserve">For example, the </w:delText>
        </w:r>
      </w:del>
      <w:r>
        <w:t>Spray Team</w:t>
      </w:r>
      <w:ins w:id="191" w:author="Nathan Mceachen" w:date="2010-11-22T20:52:00Z">
        <w:r w:rsidR="00E325F5">
          <w:t xml:space="preserve"> </w:t>
        </w:r>
      </w:ins>
      <w:del w:id="192" w:author="Nathan Mceachen" w:date="2010-11-22T20:52:00Z">
        <w:r w:rsidDel="00E325F5">
          <w:delText xml:space="preserve"> </w:delText>
        </w:r>
      </w:del>
      <w:r>
        <w:t>screen</w:t>
      </w:r>
      <w:ins w:id="193" w:author="Nathan Mceachen" w:date="2010-11-22T20:54:00Z">
        <w:r w:rsidR="006F57C8">
          <w:t>, which</w:t>
        </w:r>
      </w:ins>
      <w:r>
        <w:t xml:space="preserve"> shows data from several different data types: </w:t>
      </w:r>
      <w:r w:rsidR="006C1C2B" w:rsidRPr="006C1C2B">
        <w:rPr>
          <w:i/>
          <w:rPrChange w:id="194" w:author="Nathan Mceachen" w:date="2010-11-22T20:45:00Z">
            <w:rPr>
              <w:sz w:val="18"/>
              <w:szCs w:val="18"/>
            </w:rPr>
          </w:rPrChange>
        </w:rPr>
        <w:t>Spray Leader</w:t>
      </w:r>
      <w:r>
        <w:t xml:space="preserve">, </w:t>
      </w:r>
      <w:r w:rsidR="006C1C2B" w:rsidRPr="006C1C2B">
        <w:rPr>
          <w:i/>
          <w:rPrChange w:id="195" w:author="Nathan Mceachen" w:date="2010-11-22T20:45:00Z">
            <w:rPr>
              <w:sz w:val="18"/>
              <w:szCs w:val="18"/>
            </w:rPr>
          </w:rPrChange>
        </w:rPr>
        <w:t>Spray Member</w:t>
      </w:r>
      <w:r>
        <w:t xml:space="preserve">, and </w:t>
      </w:r>
      <w:r w:rsidR="006C1C2B" w:rsidRPr="006C1C2B">
        <w:rPr>
          <w:i/>
          <w:rPrChange w:id="196" w:author="Nathan Mceachen" w:date="2010-11-22T20:45:00Z">
            <w:rPr>
              <w:sz w:val="18"/>
              <w:szCs w:val="18"/>
            </w:rPr>
          </w:rPrChange>
        </w:rPr>
        <w:t>Geo Entity</w:t>
      </w:r>
      <w:r>
        <w:t xml:space="preserve">, in addition to the </w:t>
      </w:r>
      <w:r w:rsidR="006C1C2B" w:rsidRPr="006C1C2B">
        <w:rPr>
          <w:i/>
          <w:rPrChange w:id="197" w:author="Nathan Mceachen" w:date="2010-11-22T20:45:00Z">
            <w:rPr>
              <w:sz w:val="18"/>
              <w:szCs w:val="18"/>
            </w:rPr>
          </w:rPrChange>
        </w:rPr>
        <w:t>In Team</w:t>
      </w:r>
      <w:r>
        <w:t xml:space="preserve"> relationship that links members to the current </w:t>
      </w:r>
      <w:r w:rsidR="006C1C2B" w:rsidRPr="006C1C2B">
        <w:rPr>
          <w:i/>
          <w:rPrChange w:id="198" w:author="Nathan Mceachen" w:date="2010-11-22T20:45:00Z">
            <w:rPr>
              <w:sz w:val="18"/>
              <w:szCs w:val="18"/>
            </w:rPr>
          </w:rPrChange>
        </w:rPr>
        <w:t>Team</w:t>
      </w:r>
      <w:r>
        <w:t>.</w:t>
      </w:r>
      <w:ins w:id="199" w:author="Nathan Mceachen" w:date="2010-11-22T20:49:00Z">
        <w:del w:id="200" w:author="Eric" w:date="2010-11-24T17:46:00Z">
          <w:r w:rsidR="00606E4B" w:rsidDel="005D57CE">
            <w:delText xml:space="preserve"> </w:delText>
          </w:r>
        </w:del>
      </w:ins>
    </w:p>
    <w:p w:rsidR="00791B90" w:rsidRDefault="005815E9" w:rsidP="005815E9">
      <w:r>
        <w:t>T</w:t>
      </w:r>
      <w:r w:rsidR="00464C2A">
        <w:t xml:space="preserve">he synchronization resolver </w:t>
      </w:r>
      <w:r>
        <w:t>uses the data model to directly modify</w:t>
      </w:r>
      <w:r w:rsidR="00464C2A">
        <w:t xml:space="preserve"> objects in the database</w:t>
      </w:r>
      <w:r>
        <w:t>.</w:t>
      </w:r>
      <w:r w:rsidR="00464C2A">
        <w:t xml:space="preserve"> </w:t>
      </w:r>
      <w:r>
        <w:t xml:space="preserve">While this enables it to resolve all conflicts, it also presents the potential for data corruption.  </w:t>
      </w:r>
      <w:r w:rsidR="00306C39">
        <w:t>For example, i</w:t>
      </w:r>
      <w:r>
        <w:t xml:space="preserve">f a </w:t>
      </w:r>
      <w:r w:rsidR="006C1C2B" w:rsidRPr="006C1C2B">
        <w:rPr>
          <w:i/>
          <w:rPrChange w:id="201" w:author="Nathan Mceachen" w:date="2010-11-22T20:54:00Z">
            <w:rPr>
              <w:sz w:val="18"/>
              <w:szCs w:val="18"/>
            </w:rPr>
          </w:rPrChange>
        </w:rPr>
        <w:t>Spray Team</w:t>
      </w:r>
      <w:r>
        <w:t xml:space="preserve"> and a </w:t>
      </w:r>
      <w:r w:rsidR="006C1C2B" w:rsidRPr="006C1C2B">
        <w:rPr>
          <w:i/>
          <w:rPrChange w:id="202" w:author="Nathan Mceachen" w:date="2010-11-22T20:54:00Z">
            <w:rPr>
              <w:sz w:val="18"/>
              <w:szCs w:val="18"/>
            </w:rPr>
          </w:rPrChange>
        </w:rPr>
        <w:t>Spray Member</w:t>
      </w:r>
      <w:r>
        <w:t xml:space="preserve"> are created through the resolver, but are not linked with an In Team relationship, then </w:t>
      </w:r>
      <w:r w:rsidR="00306C39">
        <w:t>the member is not considered a part of that team.  While this example is relatively simple, DDMS contains many complex structures that could crash the web application if data were imported through the synchronization resolver improperly.  Thus a strong understanding of the data model of DDMS (not just the view!) is necessary to avoid data corruption.</w:t>
      </w:r>
    </w:p>
    <w:p w:rsidR="00464C2A" w:rsidRDefault="00464C2A" w:rsidP="00AB2E8F">
      <w:pPr>
        <w:pStyle w:val="Heading1"/>
      </w:pPr>
      <w:bookmarkStart w:id="203" w:name="Viewing_existing_data"/>
      <w:bookmarkEnd w:id="203"/>
      <w:r>
        <w:t>View existing data</w:t>
      </w:r>
    </w:p>
    <w:p w:rsidR="00CD0FB5" w:rsidRPr="00CD0FB5" w:rsidRDefault="00CD0FB5" w:rsidP="00AB2E8F">
      <w:r>
        <w:t>The basic use case for viewing data in the system is as follows:</w:t>
      </w:r>
    </w:p>
    <w:p w:rsidR="00464C2A" w:rsidRDefault="004A38B0" w:rsidP="006242D3">
      <w:pPr>
        <w:pStyle w:val="Textbody"/>
        <w:widowControl w:val="0"/>
        <w:numPr>
          <w:ilvl w:val="0"/>
          <w:numId w:val="2"/>
          <w:numberingChange w:id="204" w:author="Nathan Mceachen" w:date="2010-11-22T20:02:00Z" w:original="%1:1:0:."/>
        </w:numPr>
        <w:tabs>
          <w:tab w:val="left" w:pos="1414"/>
        </w:tabs>
        <w:autoSpaceDN w:val="0"/>
        <w:spacing w:after="0" w:line="240" w:lineRule="auto"/>
        <w:ind w:left="707" w:hanging="283"/>
        <w:textAlignment w:val="baseline"/>
      </w:pPr>
      <w:r>
        <w:t>The left panel lists all types in the system. Note the list of data types does not include relationship</w:t>
      </w:r>
      <w:r w:rsidR="00C17F92">
        <w:t>s, which are covered extensively in the next section</w:t>
      </w:r>
      <w:r>
        <w:t>.</w:t>
      </w:r>
      <w:r w:rsidR="00C17F92">
        <w:t xml:space="preserve">  </w:t>
      </w:r>
      <w:del w:id="205" w:author="Justin Naifeh" w:date="2010-11-25T00:23:00Z">
        <w:r w:rsidR="00464C2A" w:rsidDel="008C38BE">
          <w:delText>Double click</w:delText>
        </w:r>
      </w:del>
      <w:ins w:id="206" w:author="Justin Naifeh" w:date="2010-11-25T00:23:00Z">
        <w:r w:rsidR="008C38BE">
          <w:t>Double-click</w:t>
        </w:r>
      </w:ins>
      <w:r w:rsidR="00464C2A">
        <w:t xml:space="preserve"> </w:t>
      </w:r>
      <w:r w:rsidR="00C17F92">
        <w:t>a</w:t>
      </w:r>
      <w:r w:rsidR="00464C2A">
        <w:t xml:space="preserve"> data type to search</w:t>
      </w:r>
      <w:r w:rsidR="009A2091">
        <w:t xml:space="preserve"> for records of that type</w:t>
      </w:r>
      <w:r w:rsidR="001F532E">
        <w:t xml:space="preserve">.  </w:t>
      </w:r>
      <w:r w:rsidR="00C17F92">
        <w:t xml:space="preserve">Alternatively, </w:t>
      </w:r>
      <w:r w:rsidR="001F532E">
        <w:t>right-click on the data type and select "Search</w:t>
      </w:r>
      <w:r w:rsidR="00C17F92">
        <w:t>.</w:t>
      </w:r>
      <w:r w:rsidR="001F532E">
        <w:t>"</w:t>
      </w:r>
      <w:r w:rsidR="00EA1E88">
        <w:t xml:space="preserve">  </w:t>
      </w:r>
      <w:r w:rsidR="00464C2A">
        <w:t>A new tab opens with a search form for the selected type</w:t>
      </w:r>
      <w:ins w:id="207" w:author="Justin Naifeh" w:date="2010-11-25T00:31:00Z">
        <w:r w:rsidR="005170B1">
          <w:t>.</w:t>
        </w:r>
      </w:ins>
    </w:p>
    <w:p w:rsidR="00464C2A" w:rsidRDefault="00464C2A" w:rsidP="006242D3">
      <w:pPr>
        <w:pStyle w:val="Textbody"/>
        <w:widowControl w:val="0"/>
        <w:numPr>
          <w:ilvl w:val="0"/>
          <w:numId w:val="2"/>
          <w:numberingChange w:id="208" w:author="Nathan Mceachen" w:date="2010-11-22T20:02:00Z" w:original="%1:2:0:."/>
        </w:numPr>
        <w:tabs>
          <w:tab w:val="left" w:pos="1414"/>
        </w:tabs>
        <w:autoSpaceDN w:val="0"/>
        <w:spacing w:after="0" w:line="240" w:lineRule="auto"/>
        <w:ind w:left="707" w:hanging="283"/>
        <w:textAlignment w:val="baseline"/>
      </w:pPr>
      <w:r>
        <w:t>Fill in search criteria as needed</w:t>
      </w:r>
      <w:ins w:id="209" w:author="Justin Naifeh" w:date="2010-11-25T00:31:00Z">
        <w:r w:rsidR="005170B1">
          <w:t>.</w:t>
        </w:r>
      </w:ins>
    </w:p>
    <w:p w:rsidR="00464C2A" w:rsidRDefault="00464C2A" w:rsidP="006242D3">
      <w:pPr>
        <w:pStyle w:val="Textbody"/>
        <w:widowControl w:val="0"/>
        <w:numPr>
          <w:ilvl w:val="0"/>
          <w:numId w:val="2"/>
          <w:numberingChange w:id="210" w:author="Nathan Mceachen" w:date="2010-11-22T20:02:00Z" w:original="%1:3:0:."/>
        </w:numPr>
        <w:tabs>
          <w:tab w:val="left" w:pos="1414"/>
        </w:tabs>
        <w:autoSpaceDN w:val="0"/>
        <w:spacing w:after="0" w:line="240" w:lineRule="auto"/>
        <w:ind w:left="707" w:hanging="283"/>
        <w:textAlignment w:val="baseline"/>
      </w:pPr>
      <w:r>
        <w:t>Click "Search" at the bottom of the form</w:t>
      </w:r>
      <w:r w:rsidR="00946382">
        <w:t>.  The results do not auto-update</w:t>
      </w:r>
      <w:r w:rsidR="00C17F92">
        <w:t>, so</w:t>
      </w:r>
      <w:r w:rsidR="00946382">
        <w:t xml:space="preserve"> as new criteria is added to the form, "Search" </w:t>
      </w:r>
      <w:r w:rsidR="00C17F92">
        <w:t xml:space="preserve">must be clicked again </w:t>
      </w:r>
      <w:r w:rsidR="00946382">
        <w:t>before new results will appear.</w:t>
      </w:r>
    </w:p>
    <w:p w:rsidR="00464C2A" w:rsidRDefault="00464C2A" w:rsidP="006242D3">
      <w:pPr>
        <w:pStyle w:val="Textbody"/>
        <w:widowControl w:val="0"/>
        <w:numPr>
          <w:ilvl w:val="0"/>
          <w:numId w:val="2"/>
          <w:numberingChange w:id="211" w:author="Nathan Mceachen" w:date="2010-11-22T20:02:00Z" w:original="%1:4:0:."/>
        </w:numPr>
        <w:tabs>
          <w:tab w:val="left" w:pos="1414"/>
        </w:tabs>
        <w:autoSpaceDN w:val="0"/>
        <w:spacing w:after="0" w:line="240" w:lineRule="auto"/>
        <w:ind w:left="707" w:hanging="283"/>
        <w:textAlignment w:val="baseline"/>
      </w:pPr>
      <w:r>
        <w:t>Search results appear in the paginated table below the form</w:t>
      </w:r>
      <w:r w:rsidR="004932CF">
        <w:t>.  The results can be sorted on non-reference attributes by clicking the column header.</w:t>
      </w:r>
    </w:p>
    <w:p w:rsidR="00464C2A" w:rsidRDefault="00464C2A" w:rsidP="006242D3">
      <w:pPr>
        <w:pStyle w:val="Textbody"/>
        <w:widowControl w:val="0"/>
        <w:numPr>
          <w:ilvl w:val="0"/>
          <w:numId w:val="2"/>
          <w:numberingChange w:id="212" w:author="Nathan Mceachen" w:date="2010-11-22T20:02:00Z" w:original="%1:5:0:."/>
        </w:numPr>
        <w:tabs>
          <w:tab w:val="left" w:pos="1414"/>
        </w:tabs>
        <w:autoSpaceDN w:val="0"/>
        <w:spacing w:after="0" w:line="240" w:lineRule="auto"/>
        <w:ind w:left="707" w:hanging="283"/>
        <w:textAlignment w:val="baseline"/>
      </w:pPr>
      <w:r>
        <w:t>[Optional] Access additional pages of search results with the input field below the results table</w:t>
      </w:r>
      <w:ins w:id="213" w:author="Justin Naifeh" w:date="2010-11-25T00:31:00Z">
        <w:r w:rsidR="005170B1">
          <w:t>.</w:t>
        </w:r>
      </w:ins>
    </w:p>
    <w:p w:rsidR="00464C2A" w:rsidRDefault="00464C2A" w:rsidP="006242D3">
      <w:pPr>
        <w:pStyle w:val="Textbody"/>
        <w:widowControl w:val="0"/>
        <w:numPr>
          <w:ilvl w:val="0"/>
          <w:numId w:val="2"/>
          <w:numberingChange w:id="214" w:author="Nathan Mceachen" w:date="2010-11-22T20:02:00Z" w:original="%1:6:0:."/>
        </w:numPr>
        <w:tabs>
          <w:tab w:val="left" w:pos="1414"/>
        </w:tabs>
        <w:autoSpaceDN w:val="0"/>
        <w:spacing w:after="0" w:line="240" w:lineRule="auto"/>
        <w:ind w:left="707" w:hanging="283"/>
        <w:textAlignment w:val="baseline"/>
      </w:pPr>
      <w:del w:id="215" w:author="Justin Naifeh" w:date="2010-11-25T00:23:00Z">
        <w:r w:rsidDel="008C38BE">
          <w:delText>Double click</w:delText>
        </w:r>
      </w:del>
      <w:ins w:id="216" w:author="Justin Naifeh" w:date="2010-11-25T00:23:00Z">
        <w:r w:rsidR="008C38BE">
          <w:t>Double-click</w:t>
        </w:r>
      </w:ins>
      <w:r>
        <w:t xml:space="preserve"> a row of the result table to view the object</w:t>
      </w:r>
      <w:ins w:id="217" w:author="Justin Naifeh" w:date="2010-11-25T00:31:00Z">
        <w:r w:rsidR="00767426">
          <w:t>.</w:t>
        </w:r>
      </w:ins>
    </w:p>
    <w:p w:rsidR="00090A68" w:rsidRDefault="00090A68" w:rsidP="00A11302">
      <w:pPr>
        <w:pStyle w:val="Heading1"/>
      </w:pPr>
      <w:bookmarkStart w:id="218" w:name="Create_new_data"/>
      <w:bookmarkEnd w:id="218"/>
      <w:r w:rsidRPr="00E321DA">
        <w:t xml:space="preserve">Example of </w:t>
      </w:r>
      <w:r w:rsidR="00316CE6" w:rsidRPr="00E321DA">
        <w:t>searching for and viewing a spray team</w:t>
      </w:r>
    </w:p>
    <w:p w:rsidR="00090A68" w:rsidRDefault="00090A68" w:rsidP="006242D3">
      <w:pPr>
        <w:pStyle w:val="Textbody"/>
        <w:numPr>
          <w:ilvl w:val="0"/>
          <w:numId w:val="13"/>
          <w:numberingChange w:id="219" w:author="Nathan Mceachen" w:date="2010-11-22T20:02:00Z" w:original="%1:1:0:."/>
        </w:numPr>
      </w:pPr>
      <w:r>
        <w:t xml:space="preserve">Select Spray Team from the list of types to search. </w:t>
      </w:r>
      <w:r w:rsidR="000C3ACC">
        <w:rPr>
          <w:noProof/>
          <w:lang w:bidi="ar-SA"/>
        </w:rPr>
        <w:drawing>
          <wp:inline distT="0" distB="0" distL="0" distR="0">
            <wp:extent cx="6332220" cy="3640455"/>
            <wp:effectExtent l="19050" t="0" r="0" b="0"/>
            <wp:docPr id="31" name="Picture 30" descr="sprayTeam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1.png"/>
                    <pic:cNvPicPr/>
                  </pic:nvPicPr>
                  <pic:blipFill>
                    <a:blip r:embed="rId7" cstate="print"/>
                    <a:stretch>
                      <a:fillRect/>
                    </a:stretch>
                  </pic:blipFill>
                  <pic:spPr>
                    <a:xfrm>
                      <a:off x="0" y="0"/>
                      <a:ext cx="6332220" cy="3640455"/>
                    </a:xfrm>
                    <a:prstGeom prst="rect">
                      <a:avLst/>
                    </a:prstGeom>
                  </pic:spPr>
                </pic:pic>
              </a:graphicData>
            </a:graphic>
          </wp:inline>
        </w:drawing>
      </w:r>
    </w:p>
    <w:p w:rsidR="00090A68" w:rsidRDefault="00090A68" w:rsidP="006242D3">
      <w:pPr>
        <w:pStyle w:val="Textbody"/>
        <w:numPr>
          <w:ilvl w:val="0"/>
          <w:numId w:val="13"/>
          <w:numberingChange w:id="220" w:author="Nathan Mceachen" w:date="2010-11-22T20:02:00Z" w:original="%1:2:0:."/>
        </w:numPr>
      </w:pPr>
      <w:r>
        <w:t>A new tab is opened with the search form for spray teams.</w:t>
      </w:r>
      <w:r w:rsidR="000C3ACC">
        <w:rPr>
          <w:noProof/>
          <w:lang w:bidi="ar-SA"/>
        </w:rPr>
        <w:drawing>
          <wp:inline distT="0" distB="0" distL="0" distR="0">
            <wp:extent cx="6332220" cy="3652520"/>
            <wp:effectExtent l="19050" t="0" r="0" b="0"/>
            <wp:docPr id="32" name="Picture 31" descr="sprayTeamSear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2.png"/>
                    <pic:cNvPicPr/>
                  </pic:nvPicPr>
                  <pic:blipFill>
                    <a:blip r:embed="rId8" cstate="print"/>
                    <a:stretch>
                      <a:fillRect/>
                    </a:stretch>
                  </pic:blipFill>
                  <pic:spPr>
                    <a:xfrm>
                      <a:off x="0" y="0"/>
                      <a:ext cx="6332220" cy="3652520"/>
                    </a:xfrm>
                    <a:prstGeom prst="rect">
                      <a:avLst/>
                    </a:prstGeom>
                  </pic:spPr>
                </pic:pic>
              </a:graphicData>
            </a:graphic>
          </wp:inline>
        </w:drawing>
      </w:r>
    </w:p>
    <w:p w:rsidR="00090A68" w:rsidRDefault="00090A68" w:rsidP="006242D3">
      <w:pPr>
        <w:pStyle w:val="Textbody"/>
        <w:numPr>
          <w:ilvl w:val="0"/>
          <w:numId w:val="13"/>
          <w:numberingChange w:id="221" w:author="Nathan Mceachen" w:date="2010-11-22T20:02:00Z" w:original="%1:3:0:."/>
        </w:numPr>
      </w:pPr>
      <w:r>
        <w:t xml:space="preserve">Click on search </w:t>
      </w:r>
      <w:r w:rsidR="0095466F">
        <w:t xml:space="preserve">with an empty form </w:t>
      </w:r>
      <w:r>
        <w:t>to see all of the spray teams in the system.</w:t>
      </w:r>
      <w:r w:rsidR="00CA48D5">
        <w:t xml:space="preserve">  If the results </w:t>
      </w:r>
      <w:r w:rsidR="00A677AD">
        <w:t>span multiple pages,</w:t>
      </w:r>
      <w:r w:rsidR="00CA48D5">
        <w:t xml:space="preserve"> </w:t>
      </w:r>
      <w:proofErr w:type="gramStart"/>
      <w:r w:rsidR="00CA48D5">
        <w:t>more results can be displayed by changing the page number and clicking on "Go</w:t>
      </w:r>
      <w:ins w:id="222" w:author="Justin Naifeh" w:date="2010-11-25T00:32:00Z">
        <w:r w:rsidR="00BA6ED3">
          <w:t>.</w:t>
        </w:r>
      </w:ins>
      <w:r w:rsidR="00CA48D5">
        <w:t>"</w:t>
      </w:r>
      <w:proofErr w:type="gramEnd"/>
      <w:del w:id="223" w:author="Justin Naifeh" w:date="2010-11-25T00:32:00Z">
        <w:r w:rsidR="00CA48D5" w:rsidDel="00BA6ED3">
          <w:delText>.</w:delText>
        </w:r>
      </w:del>
      <w:r w:rsidR="000C3ACC">
        <w:rPr>
          <w:noProof/>
          <w:lang w:bidi="ar-SA"/>
        </w:rPr>
        <w:drawing>
          <wp:inline distT="0" distB="0" distL="0" distR="0">
            <wp:extent cx="6332220" cy="3652520"/>
            <wp:effectExtent l="19050" t="0" r="0" b="0"/>
            <wp:docPr id="33" name="Picture 32" descr="sprayTeamSearc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png"/>
                    <pic:cNvPicPr/>
                  </pic:nvPicPr>
                  <pic:blipFill>
                    <a:blip r:embed="rId9" cstate="print"/>
                    <a:stretch>
                      <a:fillRect/>
                    </a:stretch>
                  </pic:blipFill>
                  <pic:spPr>
                    <a:xfrm>
                      <a:off x="0" y="0"/>
                      <a:ext cx="6332220" cy="3652520"/>
                    </a:xfrm>
                    <a:prstGeom prst="rect">
                      <a:avLst/>
                    </a:prstGeom>
                  </pic:spPr>
                </pic:pic>
              </a:graphicData>
            </a:graphic>
          </wp:inline>
        </w:drawing>
      </w:r>
    </w:p>
    <w:p w:rsidR="00090A68" w:rsidRDefault="00A677AD" w:rsidP="006242D3">
      <w:pPr>
        <w:pStyle w:val="Textbody"/>
        <w:numPr>
          <w:ilvl w:val="0"/>
          <w:numId w:val="13"/>
          <w:numberingChange w:id="224" w:author="Nathan Mceachen" w:date="2010-11-22T20:02:00Z" w:original="%1:4:0:."/>
        </w:numPr>
      </w:pPr>
      <w:r>
        <w:t xml:space="preserve">Optionally, </w:t>
      </w:r>
      <w:r w:rsidR="00090A68">
        <w:t xml:space="preserve">results </w:t>
      </w:r>
      <w:r>
        <w:t xml:space="preserve">can be restricted </w:t>
      </w:r>
      <w:r w:rsidR="00090A68">
        <w:t>by adding additional criteria to the search form.  For instance, restricting the Team identifier to "Team Smurf</w:t>
      </w:r>
      <w:ins w:id="225" w:author="Justin Naifeh" w:date="2010-11-25T00:32:00Z">
        <w:r w:rsidR="00BA6ED3">
          <w:t>.</w:t>
        </w:r>
      </w:ins>
      <w:r w:rsidR="00090A68">
        <w:t>"</w:t>
      </w:r>
      <w:r w:rsidR="000C3ACC">
        <w:rPr>
          <w:noProof/>
          <w:lang w:bidi="ar-SA"/>
        </w:rPr>
        <w:drawing>
          <wp:inline distT="0" distB="0" distL="0" distR="0">
            <wp:extent cx="6332220" cy="3652520"/>
            <wp:effectExtent l="19050" t="0" r="0" b="0"/>
            <wp:docPr id="34" name="Picture 33" descr="sprayTeamSearc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4.png"/>
                    <pic:cNvPicPr/>
                  </pic:nvPicPr>
                  <pic:blipFill>
                    <a:blip r:embed="rId10" cstate="print"/>
                    <a:stretch>
                      <a:fillRect/>
                    </a:stretch>
                  </pic:blipFill>
                  <pic:spPr>
                    <a:xfrm>
                      <a:off x="0" y="0"/>
                      <a:ext cx="6332220" cy="3652520"/>
                    </a:xfrm>
                    <a:prstGeom prst="rect">
                      <a:avLst/>
                    </a:prstGeom>
                  </pic:spPr>
                </pic:pic>
              </a:graphicData>
            </a:graphic>
          </wp:inline>
        </w:drawing>
      </w:r>
    </w:p>
    <w:p w:rsidR="00090A68" w:rsidRDefault="00A11302" w:rsidP="006242D3">
      <w:pPr>
        <w:pStyle w:val="Textbody"/>
        <w:numPr>
          <w:ilvl w:val="0"/>
          <w:numId w:val="13"/>
          <w:numberingChange w:id="226" w:author="Nathan Mceachen" w:date="2010-11-22T20:02:00Z" w:original="%1:5:0:."/>
        </w:numPr>
      </w:pPr>
      <w:r>
        <w:t>V</w:t>
      </w:r>
      <w:r w:rsidR="000C4D4A">
        <w:t>iew the details of "Team Smurf" by right-clicking on its row and select edit or by double-clicking on its row.</w:t>
      </w:r>
      <w:r w:rsidR="000C3ACC">
        <w:rPr>
          <w:noProof/>
          <w:lang w:bidi="ar-SA"/>
        </w:rPr>
        <w:drawing>
          <wp:inline distT="0" distB="0" distL="0" distR="0">
            <wp:extent cx="6332220" cy="3652520"/>
            <wp:effectExtent l="19050" t="0" r="0" b="0"/>
            <wp:docPr id="35" name="Picture 34" descr="sprayTeamSearc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5.png"/>
                    <pic:cNvPicPr/>
                  </pic:nvPicPr>
                  <pic:blipFill>
                    <a:blip r:embed="rId11" cstate="print"/>
                    <a:stretch>
                      <a:fillRect/>
                    </a:stretch>
                  </pic:blipFill>
                  <pic:spPr>
                    <a:xfrm>
                      <a:off x="0" y="0"/>
                      <a:ext cx="6332220" cy="3652520"/>
                    </a:xfrm>
                    <a:prstGeom prst="rect">
                      <a:avLst/>
                    </a:prstGeom>
                  </pic:spPr>
                </pic:pic>
              </a:graphicData>
            </a:graphic>
          </wp:inline>
        </w:drawing>
      </w:r>
    </w:p>
    <w:p w:rsidR="000C4D4A" w:rsidRPr="00090A68" w:rsidRDefault="000C4D4A" w:rsidP="006242D3">
      <w:pPr>
        <w:pStyle w:val="Textbody"/>
        <w:numPr>
          <w:ilvl w:val="0"/>
          <w:numId w:val="13"/>
          <w:numberingChange w:id="227" w:author="Nathan Mceachen" w:date="2010-11-22T20:02:00Z" w:original="%1:6:0:."/>
        </w:numPr>
      </w:pPr>
      <w:r>
        <w:t xml:space="preserve">This </w:t>
      </w:r>
      <w:r w:rsidR="00A11302">
        <w:t>brings</w:t>
      </w:r>
      <w:r>
        <w:t xml:space="preserve"> up a new tab with the details of the spray team.</w:t>
      </w:r>
      <w:r w:rsidR="000C3ACC">
        <w:rPr>
          <w:noProof/>
          <w:lang w:bidi="ar-SA"/>
        </w:rPr>
        <w:drawing>
          <wp:inline distT="0" distB="0" distL="0" distR="0">
            <wp:extent cx="6332220" cy="3652520"/>
            <wp:effectExtent l="19050" t="0" r="0" b="0"/>
            <wp:docPr id="36" name="Picture 35" descr="sprayTeamSearc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6.png"/>
                    <pic:cNvPicPr/>
                  </pic:nvPicPr>
                  <pic:blipFill>
                    <a:blip r:embed="rId12" cstate="print"/>
                    <a:stretch>
                      <a:fillRect/>
                    </a:stretch>
                  </pic:blipFill>
                  <pic:spPr>
                    <a:xfrm>
                      <a:off x="0" y="0"/>
                      <a:ext cx="6332220" cy="3652520"/>
                    </a:xfrm>
                    <a:prstGeom prst="rect">
                      <a:avLst/>
                    </a:prstGeom>
                  </pic:spPr>
                </pic:pic>
              </a:graphicData>
            </a:graphic>
          </wp:inline>
        </w:drawing>
      </w:r>
    </w:p>
    <w:p w:rsidR="000C4D4A" w:rsidRDefault="000C4D4A" w:rsidP="00A677AD">
      <w:pPr>
        <w:pStyle w:val="Heading1"/>
      </w:pPr>
      <w:r>
        <w:t>Edit existing data</w:t>
      </w:r>
    </w:p>
    <w:p w:rsidR="008A15DB" w:rsidRDefault="0058010E" w:rsidP="0058010E">
      <w:r>
        <w:t>Editing existing data is the most frequent action in the synchronization resolver.  After searching for and locating an instance, the resolver can be used to change attribute values on that instance.  Refer to the Attributes section for a detailed explanation of different attributes and how to edit them.</w:t>
      </w:r>
    </w:p>
    <w:p w:rsidR="008A15DB" w:rsidRPr="00E321DA" w:rsidRDefault="008A15DB" w:rsidP="0058010E">
      <w:pPr>
        <w:pStyle w:val="Heading1"/>
      </w:pPr>
      <w:r w:rsidRPr="00E321DA">
        <w:t>Example of modifying existing data</w:t>
      </w:r>
    </w:p>
    <w:p w:rsidR="008A15DB" w:rsidRDefault="008A15DB" w:rsidP="006242D3">
      <w:pPr>
        <w:pStyle w:val="Textbody"/>
        <w:numPr>
          <w:ilvl w:val="0"/>
          <w:numId w:val="14"/>
          <w:numberingChange w:id="228" w:author="Nathan Mceachen" w:date="2010-11-22T20:02:00Z" w:original="%1:1:0:."/>
        </w:numPr>
      </w:pPr>
      <w:r>
        <w:t>Continu</w:t>
      </w:r>
      <w:r w:rsidR="0058010E">
        <w:t>e</w:t>
      </w:r>
      <w:r>
        <w:t xml:space="preserve"> from the previous example of viewing the spray team "Team Smurf</w:t>
      </w:r>
      <w:ins w:id="229" w:author="Justin Naifeh" w:date="2010-11-25T00:33:00Z">
        <w:r w:rsidR="00BA6ED3">
          <w:t>.</w:t>
        </w:r>
      </w:ins>
      <w:r>
        <w:t>"</w:t>
      </w:r>
      <w:r w:rsidR="000C3ACC">
        <w:rPr>
          <w:noProof/>
          <w:lang w:bidi="ar-SA"/>
        </w:rPr>
        <w:drawing>
          <wp:inline distT="0" distB="0" distL="0" distR="0">
            <wp:extent cx="6332220" cy="3652520"/>
            <wp:effectExtent l="19050" t="0" r="0" b="0"/>
            <wp:docPr id="38" name="Picture 37" descr="sprayTeamSearc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6.png"/>
                    <pic:cNvPicPr/>
                  </pic:nvPicPr>
                  <pic:blipFill>
                    <a:blip r:embed="rId12" cstate="print"/>
                    <a:stretch>
                      <a:fillRect/>
                    </a:stretch>
                  </pic:blipFill>
                  <pic:spPr>
                    <a:xfrm>
                      <a:off x="0" y="0"/>
                      <a:ext cx="6332220" cy="3652520"/>
                    </a:xfrm>
                    <a:prstGeom prst="rect">
                      <a:avLst/>
                    </a:prstGeom>
                  </pic:spPr>
                </pic:pic>
              </a:graphicData>
            </a:graphic>
          </wp:inline>
        </w:drawing>
      </w:r>
    </w:p>
    <w:p w:rsidR="008A15DB" w:rsidRDefault="0058010E" w:rsidP="006242D3">
      <w:pPr>
        <w:pStyle w:val="Textbody"/>
        <w:numPr>
          <w:ilvl w:val="0"/>
          <w:numId w:val="14"/>
          <w:numberingChange w:id="230" w:author="Nathan Mceachen" w:date="2010-11-22T20:02:00Z" w:original="%1:2:0:."/>
        </w:numPr>
      </w:pPr>
      <w:r>
        <w:t>M</w:t>
      </w:r>
      <w:r w:rsidR="008A15DB">
        <w:t xml:space="preserve">odify the spray zone of the spray team.  </w:t>
      </w:r>
      <w:r>
        <w:t>Start by clicking</w:t>
      </w:r>
      <w:r w:rsidR="008A15DB">
        <w:t xml:space="preserve"> on the "Select" button next to the Spray zone input field.</w:t>
      </w:r>
      <w:r w:rsidR="000C3ACC">
        <w:rPr>
          <w:noProof/>
          <w:lang w:bidi="ar-SA"/>
        </w:rPr>
        <w:drawing>
          <wp:inline distT="0" distB="0" distL="0" distR="0">
            <wp:extent cx="6332220" cy="3652520"/>
            <wp:effectExtent l="19050" t="0" r="0" b="0"/>
            <wp:docPr id="39" name="Picture 38" descr="sprayTeamSearch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7.png"/>
                    <pic:cNvPicPr/>
                  </pic:nvPicPr>
                  <pic:blipFill>
                    <a:blip r:embed="rId13" cstate="print"/>
                    <a:stretch>
                      <a:fillRect/>
                    </a:stretch>
                  </pic:blipFill>
                  <pic:spPr>
                    <a:xfrm>
                      <a:off x="0" y="0"/>
                      <a:ext cx="6332220" cy="3652520"/>
                    </a:xfrm>
                    <a:prstGeom prst="rect">
                      <a:avLst/>
                    </a:prstGeom>
                  </pic:spPr>
                </pic:pic>
              </a:graphicData>
            </a:graphic>
          </wp:inline>
        </w:drawing>
      </w:r>
    </w:p>
    <w:p w:rsidR="008A15DB" w:rsidRDefault="002A1FAB" w:rsidP="006242D3">
      <w:pPr>
        <w:pStyle w:val="Textbody"/>
        <w:numPr>
          <w:ilvl w:val="0"/>
          <w:numId w:val="14"/>
          <w:numberingChange w:id="231" w:author="Nathan Mceachen" w:date="2010-11-22T20:02:00Z" w:original="%1:3:0:."/>
        </w:numPr>
      </w:pPr>
      <w:r>
        <w:t xml:space="preserve">A </w:t>
      </w:r>
      <w:r w:rsidR="008A15DB">
        <w:t xml:space="preserve">pop-up </w:t>
      </w:r>
      <w:r>
        <w:t xml:space="preserve">opens </w:t>
      </w:r>
      <w:r w:rsidR="008A15DB">
        <w:t xml:space="preserve">which </w:t>
      </w:r>
      <w:r>
        <w:t xml:space="preserve">can </w:t>
      </w:r>
      <w:r w:rsidR="008A15DB">
        <w:t>sea</w:t>
      </w:r>
      <w:r w:rsidR="00D10A80">
        <w:t xml:space="preserve">rch for and select a spray zone.  If the Spray zone field already has a value then the pop-up will initially appear with data from the </w:t>
      </w:r>
      <w:r w:rsidR="000C3ACC">
        <w:t>selected spray zone.  Note that the user can decide to not change the value by selecting "Cancel</w:t>
      </w:r>
      <w:r>
        <w:t>,</w:t>
      </w:r>
      <w:r w:rsidR="000C3ACC">
        <w:t xml:space="preserve">" or the user can </w:t>
      </w:r>
      <w:r>
        <w:t>elect</w:t>
      </w:r>
      <w:r w:rsidR="000C3ACC">
        <w:t xml:space="preserve"> to remove the current value by selecting "No value</w:t>
      </w:r>
      <w:r>
        <w:t>.</w:t>
      </w:r>
      <w:r w:rsidR="000C3ACC">
        <w:t>"</w:t>
      </w:r>
      <w:r w:rsidR="000C3ACC">
        <w:rPr>
          <w:noProof/>
          <w:lang w:bidi="ar-SA"/>
        </w:rPr>
        <w:drawing>
          <wp:inline distT="0" distB="0" distL="0" distR="0">
            <wp:extent cx="6332220" cy="3649345"/>
            <wp:effectExtent l="19050" t="0" r="0" b="0"/>
            <wp:docPr id="40" name="Picture 39" descr="sprayTeamSearch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8.png"/>
                    <pic:cNvPicPr/>
                  </pic:nvPicPr>
                  <pic:blipFill>
                    <a:blip r:embed="rId14" cstate="print"/>
                    <a:stretch>
                      <a:fillRect/>
                    </a:stretch>
                  </pic:blipFill>
                  <pic:spPr>
                    <a:xfrm>
                      <a:off x="0" y="0"/>
                      <a:ext cx="6332220" cy="3649345"/>
                    </a:xfrm>
                    <a:prstGeom prst="rect">
                      <a:avLst/>
                    </a:prstGeom>
                  </pic:spPr>
                </pic:pic>
              </a:graphicData>
            </a:graphic>
          </wp:inline>
        </w:drawing>
      </w:r>
    </w:p>
    <w:p w:rsidR="000C3ACC" w:rsidRDefault="000C3ACC" w:rsidP="006242D3">
      <w:pPr>
        <w:pStyle w:val="Textbody"/>
        <w:numPr>
          <w:ilvl w:val="0"/>
          <w:numId w:val="14"/>
          <w:numberingChange w:id="232" w:author="Nathan Mceachen" w:date="2010-11-22T20:02:00Z" w:original="%1:4:0:."/>
        </w:numPr>
      </w:pPr>
      <w:r>
        <w:t>Remove some of the criteria in the form to get a broader result set.  This can also be accomplished by selecting "No Value" and then hitting the Spray zone "Select" button again.</w:t>
      </w:r>
      <w:r>
        <w:rPr>
          <w:noProof/>
          <w:lang w:bidi="ar-SA"/>
        </w:rPr>
        <w:drawing>
          <wp:inline distT="0" distB="0" distL="0" distR="0">
            <wp:extent cx="6332220" cy="3646170"/>
            <wp:effectExtent l="19050" t="0" r="0" b="0"/>
            <wp:docPr id="41" name="Picture 40" descr="sprayTeamSearch8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8_5.png"/>
                    <pic:cNvPicPr/>
                  </pic:nvPicPr>
                  <pic:blipFill>
                    <a:blip r:embed="rId15" cstate="print"/>
                    <a:stretch>
                      <a:fillRect/>
                    </a:stretch>
                  </pic:blipFill>
                  <pic:spPr>
                    <a:xfrm>
                      <a:off x="0" y="0"/>
                      <a:ext cx="6332220" cy="3646170"/>
                    </a:xfrm>
                    <a:prstGeom prst="rect">
                      <a:avLst/>
                    </a:prstGeom>
                  </pic:spPr>
                </pic:pic>
              </a:graphicData>
            </a:graphic>
          </wp:inline>
        </w:drawing>
      </w:r>
    </w:p>
    <w:p w:rsidR="000C3ACC" w:rsidRDefault="000C3ACC" w:rsidP="000C3ACC">
      <w:pPr>
        <w:pStyle w:val="Textbody"/>
        <w:ind w:left="720"/>
      </w:pPr>
    </w:p>
    <w:p w:rsidR="008A15DB" w:rsidRDefault="00D10A80" w:rsidP="006242D3">
      <w:pPr>
        <w:pStyle w:val="Textbody"/>
        <w:numPr>
          <w:ilvl w:val="0"/>
          <w:numId w:val="14"/>
          <w:numberingChange w:id="233" w:author="Nathan Mceachen" w:date="2010-11-22T20:02:00Z" w:original="%1:5:0:."/>
        </w:numPr>
      </w:pPr>
      <w:r>
        <w:t>Similar to a search tab</w:t>
      </w:r>
      <w:r w:rsidR="002A1FAB">
        <w:t xml:space="preserve">, </w:t>
      </w:r>
      <w:r>
        <w:t xml:space="preserve">list of possible spray zones </w:t>
      </w:r>
      <w:r w:rsidR="002A1FAB">
        <w:t xml:space="preserve">can be refined </w:t>
      </w:r>
      <w:r>
        <w:t xml:space="preserve">by adding criteria to the form.  For instance, </w:t>
      </w:r>
      <w:r w:rsidR="002A1FAB">
        <w:t>change the entity name to “Kafue.”</w:t>
      </w:r>
      <w:r w:rsidR="002A1FAB">
        <w:rPr>
          <w:noProof/>
          <w:lang w:bidi="ar-SA"/>
        </w:rPr>
        <w:t xml:space="preserve"> </w:t>
      </w:r>
      <w:r w:rsidR="000C3ACC">
        <w:rPr>
          <w:noProof/>
          <w:lang w:bidi="ar-SA"/>
        </w:rPr>
        <w:drawing>
          <wp:inline distT="0" distB="0" distL="0" distR="0">
            <wp:extent cx="6332220" cy="3649980"/>
            <wp:effectExtent l="19050" t="0" r="0" b="0"/>
            <wp:docPr id="42" name="Picture 41" descr="sprayTeamSearch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9.png"/>
                    <pic:cNvPicPr/>
                  </pic:nvPicPr>
                  <pic:blipFill>
                    <a:blip r:embed="rId16" cstate="print"/>
                    <a:stretch>
                      <a:fillRect/>
                    </a:stretch>
                  </pic:blipFill>
                  <pic:spPr>
                    <a:xfrm>
                      <a:off x="0" y="0"/>
                      <a:ext cx="6332220" cy="3649980"/>
                    </a:xfrm>
                    <a:prstGeom prst="rect">
                      <a:avLst/>
                    </a:prstGeom>
                  </pic:spPr>
                </pic:pic>
              </a:graphicData>
            </a:graphic>
          </wp:inline>
        </w:drawing>
      </w:r>
    </w:p>
    <w:p w:rsidR="00D10A80" w:rsidRDefault="004B74FF" w:rsidP="006242D3">
      <w:pPr>
        <w:pStyle w:val="Textbody"/>
        <w:numPr>
          <w:ilvl w:val="0"/>
          <w:numId w:val="14"/>
          <w:numberingChange w:id="234" w:author="Nathan Mceachen" w:date="2010-11-22T20:02:00Z" w:original="%1:6:0:."/>
        </w:numPr>
      </w:pPr>
      <w:r>
        <w:t xml:space="preserve">To select the "Kafue" spray zone </w:t>
      </w:r>
      <w:del w:id="235" w:author="Justin Naifeh" w:date="2010-11-25T00:24:00Z">
        <w:r w:rsidDel="005170B1">
          <w:delText>right click</w:delText>
        </w:r>
      </w:del>
      <w:ins w:id="236" w:author="Justin Naifeh" w:date="2010-11-25T00:24:00Z">
        <w:r w:rsidR="005170B1">
          <w:t>right-click</w:t>
        </w:r>
      </w:ins>
      <w:r>
        <w:t xml:space="preserve"> on the row and </w:t>
      </w:r>
      <w:r w:rsidR="002A1FAB">
        <w:t>choose</w:t>
      </w:r>
      <w:r>
        <w:t xml:space="preserve"> "Select" or </w:t>
      </w:r>
      <w:del w:id="237" w:author="Justin Naifeh" w:date="2010-11-25T00:20:00Z">
        <w:r w:rsidDel="008C38BE">
          <w:delText>double click</w:delText>
        </w:r>
      </w:del>
      <w:ins w:id="238" w:author="Justin Naifeh" w:date="2010-11-25T00:20:00Z">
        <w:r w:rsidR="008C38BE">
          <w:t>double-click</w:t>
        </w:r>
      </w:ins>
      <w:r>
        <w:t xml:space="preserve"> the row.</w:t>
      </w:r>
      <w:r w:rsidR="000C3ACC">
        <w:rPr>
          <w:noProof/>
          <w:lang w:bidi="ar-SA"/>
        </w:rPr>
        <w:drawing>
          <wp:inline distT="0" distB="0" distL="0" distR="0">
            <wp:extent cx="6332220" cy="4647565"/>
            <wp:effectExtent l="19050" t="0" r="0" b="0"/>
            <wp:docPr id="43" name="Picture 42" descr="sprayTeamSearch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10.png"/>
                    <pic:cNvPicPr/>
                  </pic:nvPicPr>
                  <pic:blipFill>
                    <a:blip r:embed="rId17" cstate="print"/>
                    <a:stretch>
                      <a:fillRect/>
                    </a:stretch>
                  </pic:blipFill>
                  <pic:spPr>
                    <a:xfrm>
                      <a:off x="0" y="0"/>
                      <a:ext cx="6332220" cy="4647565"/>
                    </a:xfrm>
                    <a:prstGeom prst="rect">
                      <a:avLst/>
                    </a:prstGeom>
                  </pic:spPr>
                </pic:pic>
              </a:graphicData>
            </a:graphic>
          </wp:inline>
        </w:drawing>
      </w:r>
    </w:p>
    <w:p w:rsidR="004B74FF" w:rsidRDefault="004B74FF" w:rsidP="006242D3">
      <w:pPr>
        <w:pStyle w:val="Textbody"/>
        <w:numPr>
          <w:ilvl w:val="0"/>
          <w:numId w:val="14"/>
          <w:numberingChange w:id="239" w:author="Nathan Mceachen" w:date="2010-11-22T20:02:00Z" w:original="%1:7:0:."/>
        </w:numPr>
      </w:pPr>
      <w:r>
        <w:t xml:space="preserve">The Spray zone of the Spray team </w:t>
      </w:r>
      <w:r w:rsidR="002A1FAB">
        <w:t>reflects the selection of</w:t>
      </w:r>
      <w:r>
        <w:t xml:space="preserve"> the "Kafue" spray zone.</w:t>
      </w:r>
      <w:r w:rsidR="008D0643">
        <w:t xml:space="preserve">  Similarly, change the Team identifier </w:t>
      </w:r>
      <w:r w:rsidR="000C3ACC">
        <w:t>of the Spray Team</w:t>
      </w:r>
      <w:r w:rsidR="008D0643">
        <w:t>.  In order to change the Team identifier simply type in the desired value in the Team identifier text field</w:t>
      </w:r>
      <w:r w:rsidR="008D0643">
        <w:rPr>
          <w:noProof/>
          <w:lang w:bidi="ar-SA"/>
        </w:rPr>
        <w:t>.</w:t>
      </w:r>
      <w:r w:rsidR="000C3ACC">
        <w:rPr>
          <w:noProof/>
          <w:lang w:bidi="ar-SA"/>
        </w:rPr>
        <w:t xml:space="preserve">  </w:t>
      </w:r>
      <w:r w:rsidR="000C3ACC">
        <w:rPr>
          <w:noProof/>
          <w:lang w:bidi="ar-SA"/>
        </w:rPr>
        <w:drawing>
          <wp:inline distT="0" distB="0" distL="0" distR="0">
            <wp:extent cx="6332220" cy="4642485"/>
            <wp:effectExtent l="19050" t="0" r="0" b="0"/>
            <wp:docPr id="44" name="Picture 43" descr="sprayTeamSearch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11.png"/>
                    <pic:cNvPicPr/>
                  </pic:nvPicPr>
                  <pic:blipFill>
                    <a:blip r:embed="rId18" cstate="print"/>
                    <a:stretch>
                      <a:fillRect/>
                    </a:stretch>
                  </pic:blipFill>
                  <pic:spPr>
                    <a:xfrm>
                      <a:off x="0" y="0"/>
                      <a:ext cx="6332220" cy="4642485"/>
                    </a:xfrm>
                    <a:prstGeom prst="rect">
                      <a:avLst/>
                    </a:prstGeom>
                  </pic:spPr>
                </pic:pic>
              </a:graphicData>
            </a:graphic>
          </wp:inline>
        </w:drawing>
      </w:r>
    </w:p>
    <w:p w:rsidR="004B74FF" w:rsidRDefault="000C3ACC" w:rsidP="006242D3">
      <w:pPr>
        <w:pStyle w:val="Textbody"/>
        <w:numPr>
          <w:ilvl w:val="0"/>
          <w:numId w:val="14"/>
          <w:numberingChange w:id="240" w:author="Nathan Mceachen" w:date="2010-11-22T20:02:00Z" w:original="%1:8:0:."/>
        </w:numPr>
      </w:pPr>
      <w:r>
        <w:t xml:space="preserve">Finally, </w:t>
      </w:r>
      <w:r w:rsidR="002A1FAB">
        <w:t>m</w:t>
      </w:r>
      <w:r>
        <w:t xml:space="preserve">odify the Create date of the Spray Team to 11/10/2010. </w:t>
      </w:r>
      <w:r>
        <w:rPr>
          <w:noProof/>
          <w:lang w:bidi="ar-SA"/>
        </w:rPr>
        <w:drawing>
          <wp:inline distT="0" distB="0" distL="0" distR="0">
            <wp:extent cx="6332220" cy="4642485"/>
            <wp:effectExtent l="19050" t="0" r="0" b="0"/>
            <wp:docPr id="45" name="Picture 44" descr="sprayTeamSearch11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11_5.png"/>
                    <pic:cNvPicPr/>
                  </pic:nvPicPr>
                  <pic:blipFill>
                    <a:blip r:embed="rId19" cstate="print"/>
                    <a:stretch>
                      <a:fillRect/>
                    </a:stretch>
                  </pic:blipFill>
                  <pic:spPr>
                    <a:xfrm>
                      <a:off x="0" y="0"/>
                      <a:ext cx="6332220" cy="4642485"/>
                    </a:xfrm>
                    <a:prstGeom prst="rect">
                      <a:avLst/>
                    </a:prstGeom>
                  </pic:spPr>
                </pic:pic>
              </a:graphicData>
            </a:graphic>
          </wp:inline>
        </w:drawing>
      </w:r>
    </w:p>
    <w:p w:rsidR="005B4A9D" w:rsidRDefault="000C3ACC" w:rsidP="006242D3">
      <w:pPr>
        <w:pStyle w:val="Textbody"/>
        <w:numPr>
          <w:ilvl w:val="0"/>
          <w:numId w:val="14"/>
          <w:numberingChange w:id="241" w:author="Nathan Mceachen" w:date="2010-11-22T20:02:00Z" w:original="%1:9:0:."/>
        </w:numPr>
      </w:pPr>
      <w:r>
        <w:t xml:space="preserve">Now that </w:t>
      </w:r>
      <w:r w:rsidR="002A1FAB">
        <w:t xml:space="preserve">all </w:t>
      </w:r>
      <w:r>
        <w:t xml:space="preserve">desired values </w:t>
      </w:r>
      <w:r w:rsidR="002A1FAB">
        <w:t xml:space="preserve">have been modified, </w:t>
      </w:r>
      <w:r>
        <w:t xml:space="preserve">click </w:t>
      </w:r>
      <w:r w:rsidR="002A1FAB">
        <w:t>“A</w:t>
      </w:r>
      <w:r>
        <w:t>pply</w:t>
      </w:r>
      <w:r w:rsidR="002A1FAB">
        <w:t>”</w:t>
      </w:r>
      <w:r>
        <w:t xml:space="preserve"> to </w:t>
      </w:r>
      <w:r w:rsidR="002A1FAB">
        <w:t>save</w:t>
      </w:r>
      <w:r>
        <w:t xml:space="preserve"> the changes to the database.</w:t>
      </w:r>
      <w:r w:rsidR="005B4A9D" w:rsidRPr="005B4A9D">
        <w:rPr>
          <w:noProof/>
          <w:lang w:bidi="ar-SA"/>
        </w:rPr>
        <w:t xml:space="preserve"> </w:t>
      </w:r>
      <w:r w:rsidR="005B4A9D">
        <w:rPr>
          <w:noProof/>
          <w:lang w:bidi="ar-SA"/>
        </w:rPr>
        <w:drawing>
          <wp:inline distT="0" distB="0" distL="0" distR="0">
            <wp:extent cx="6115050" cy="4483267"/>
            <wp:effectExtent l="19050" t="0" r="0" b="0"/>
            <wp:docPr id="47" name="Picture 45" descr="sprayTeamSearch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12.png"/>
                    <pic:cNvPicPr/>
                  </pic:nvPicPr>
                  <pic:blipFill>
                    <a:blip r:embed="rId20" cstate="print"/>
                    <a:stretch>
                      <a:fillRect/>
                    </a:stretch>
                  </pic:blipFill>
                  <pic:spPr>
                    <a:xfrm>
                      <a:off x="0" y="0"/>
                      <a:ext cx="6118732" cy="4485966"/>
                    </a:xfrm>
                    <a:prstGeom prst="rect">
                      <a:avLst/>
                    </a:prstGeom>
                  </pic:spPr>
                </pic:pic>
              </a:graphicData>
            </a:graphic>
          </wp:inline>
        </w:drawing>
      </w:r>
    </w:p>
    <w:p w:rsidR="000C3ACC" w:rsidRPr="008A15DB" w:rsidRDefault="00BB0077" w:rsidP="006242D3">
      <w:pPr>
        <w:pStyle w:val="Textbody"/>
        <w:numPr>
          <w:ilvl w:val="0"/>
          <w:numId w:val="14"/>
          <w:numberingChange w:id="242" w:author="Nathan Mceachen" w:date="2010-11-22T20:02:00Z" w:original="%1:10:0:."/>
        </w:numPr>
      </w:pPr>
      <w:r>
        <w:t>S</w:t>
      </w:r>
      <w:r w:rsidR="005B4A9D">
        <w:t xml:space="preserve">earch the spray teams </w:t>
      </w:r>
      <w:r>
        <w:t>to</w:t>
      </w:r>
      <w:r w:rsidR="005B4A9D">
        <w:t xml:space="preserve"> </w:t>
      </w:r>
      <w:del w:id="243" w:author="Eric" w:date="2010-11-23T11:16:00Z">
        <w:r w:rsidR="005B4A9D" w:rsidDel="005F5D06">
          <w:delText>see the new changes to</w:delText>
        </w:r>
      </w:del>
      <w:ins w:id="244" w:author="Eric" w:date="2010-11-23T11:16:00Z">
        <w:r w:rsidR="005F5D06">
          <w:t>confirm that</w:t>
        </w:r>
      </w:ins>
      <w:r w:rsidR="005B4A9D">
        <w:t xml:space="preserve"> "Team Smurf"</w:t>
      </w:r>
      <w:ins w:id="245" w:author="Eric" w:date="2010-11-23T11:16:00Z">
        <w:r w:rsidR="005F5D06">
          <w:t xml:space="preserve"> is now “Team Kafue</w:t>
        </w:r>
      </w:ins>
      <w:ins w:id="246" w:author="Justin Naifeh" w:date="2010-11-25T00:37:00Z">
        <w:r w:rsidR="00160E6B">
          <w:t>.</w:t>
        </w:r>
      </w:ins>
      <w:ins w:id="247" w:author="Eric" w:date="2010-11-23T11:16:00Z">
        <w:r w:rsidR="005F5D06">
          <w:t>"</w:t>
        </w:r>
      </w:ins>
      <w:r w:rsidR="005B4A9D">
        <w:rPr>
          <w:noProof/>
          <w:lang w:bidi="ar-SA"/>
        </w:rPr>
        <w:drawing>
          <wp:inline distT="0" distB="0" distL="0" distR="0">
            <wp:extent cx="6332220" cy="4642485"/>
            <wp:effectExtent l="19050" t="0" r="0" b="0"/>
            <wp:docPr id="48" name="Picture 47" descr="sprayTeamSearch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13.png"/>
                    <pic:cNvPicPr/>
                  </pic:nvPicPr>
                  <pic:blipFill>
                    <a:blip r:embed="rId21" cstate="print"/>
                    <a:stretch>
                      <a:fillRect/>
                    </a:stretch>
                  </pic:blipFill>
                  <pic:spPr>
                    <a:xfrm>
                      <a:off x="0" y="0"/>
                      <a:ext cx="6332220" cy="4642485"/>
                    </a:xfrm>
                    <a:prstGeom prst="rect">
                      <a:avLst/>
                    </a:prstGeom>
                  </pic:spPr>
                </pic:pic>
              </a:graphicData>
            </a:graphic>
          </wp:inline>
        </w:drawing>
      </w:r>
    </w:p>
    <w:p w:rsidR="008A15DB" w:rsidRDefault="008A15DB" w:rsidP="005F5D06">
      <w:pPr>
        <w:pStyle w:val="Heading2"/>
        <w:spacing w:before="0" w:after="0"/>
        <w:jc w:val="left"/>
      </w:pPr>
    </w:p>
    <w:p w:rsidR="00464C2A" w:rsidRDefault="00464C2A" w:rsidP="00384B73">
      <w:pPr>
        <w:pStyle w:val="Heading1"/>
      </w:pPr>
      <w:r>
        <w:t>Create new data</w:t>
      </w:r>
    </w:p>
    <w:p w:rsidR="005B4A9D" w:rsidRPr="005B4A9D" w:rsidRDefault="00432185" w:rsidP="005B4A9D">
      <w:pPr>
        <w:pStyle w:val="Textbody"/>
      </w:pPr>
      <w:r>
        <w:t xml:space="preserve">Data creation through the synchronization resolver should be approached with tremendous caution.  In most cases, the data model is complex, and mimicking the creation of data as seen through the web interface requires the creation of several connected instances (See the Introduction to Basic CRUD Operations for a description of the differences between the view and data models).  Failure to correctly create and connect all of the necessary instances and object can result in data corruption or instability, but the option to create is still included </w:t>
      </w:r>
      <w:r w:rsidR="005B4A9D">
        <w:t>as a last resort.</w:t>
      </w:r>
    </w:p>
    <w:p w:rsidR="00464C2A" w:rsidRDefault="00464C2A" w:rsidP="006242D3">
      <w:pPr>
        <w:pStyle w:val="Textbody"/>
        <w:widowControl w:val="0"/>
        <w:numPr>
          <w:ilvl w:val="0"/>
          <w:numId w:val="3"/>
          <w:numberingChange w:id="248" w:author="Nathan Mceachen" w:date="2010-11-22T20:02:00Z" w:original="%1:1:0:."/>
        </w:numPr>
        <w:tabs>
          <w:tab w:val="left" w:pos="1414"/>
        </w:tabs>
        <w:autoSpaceDN w:val="0"/>
        <w:spacing w:after="0" w:line="240" w:lineRule="auto"/>
        <w:ind w:left="707" w:hanging="283"/>
        <w:textAlignment w:val="baseline"/>
      </w:pPr>
      <w:r>
        <w:t>The left panel lists all data types in the system</w:t>
      </w:r>
      <w:ins w:id="249" w:author="Justin Naifeh" w:date="2010-11-25T00:38:00Z">
        <w:r w:rsidR="00160E6B">
          <w:t>.</w:t>
        </w:r>
      </w:ins>
    </w:p>
    <w:p w:rsidR="00464C2A" w:rsidRDefault="00464C2A" w:rsidP="006242D3">
      <w:pPr>
        <w:pStyle w:val="Textbody"/>
        <w:widowControl w:val="0"/>
        <w:numPr>
          <w:ilvl w:val="0"/>
          <w:numId w:val="3"/>
          <w:numberingChange w:id="250" w:author="Nathan Mceachen" w:date="2010-11-22T20:02:00Z" w:original="%1:2:0:."/>
        </w:numPr>
        <w:tabs>
          <w:tab w:val="left" w:pos="1414"/>
        </w:tabs>
        <w:autoSpaceDN w:val="0"/>
        <w:spacing w:after="0" w:line="240" w:lineRule="auto"/>
        <w:ind w:left="707" w:hanging="283"/>
        <w:textAlignment w:val="baseline"/>
      </w:pPr>
      <w:r>
        <w:t>Right-click the desired type from the list and select "Create</w:t>
      </w:r>
      <w:ins w:id="251" w:author="Justin Naifeh" w:date="2010-11-25T00:38:00Z">
        <w:r w:rsidR="00160E6B">
          <w:t>.</w:t>
        </w:r>
      </w:ins>
      <w:r>
        <w:t>"</w:t>
      </w:r>
    </w:p>
    <w:p w:rsidR="00464C2A" w:rsidRDefault="00464C2A" w:rsidP="006242D3">
      <w:pPr>
        <w:pStyle w:val="Textbody"/>
        <w:widowControl w:val="0"/>
        <w:numPr>
          <w:ilvl w:val="0"/>
          <w:numId w:val="3"/>
          <w:numberingChange w:id="252" w:author="Nathan Mceachen" w:date="2010-11-22T20:02:00Z" w:original="%1:3:0:."/>
        </w:numPr>
        <w:tabs>
          <w:tab w:val="left" w:pos="1414"/>
        </w:tabs>
        <w:autoSpaceDN w:val="0"/>
        <w:spacing w:after="0" w:line="240" w:lineRule="auto"/>
        <w:ind w:left="707" w:hanging="283"/>
        <w:textAlignment w:val="baseline"/>
      </w:pPr>
      <w:r>
        <w:t>A new tab opens with the create form for the selected data type</w:t>
      </w:r>
      <w:ins w:id="253" w:author="Justin Naifeh" w:date="2010-11-25T00:38:00Z">
        <w:r w:rsidR="00160E6B">
          <w:t>.</w:t>
        </w:r>
      </w:ins>
    </w:p>
    <w:p w:rsidR="00464C2A" w:rsidRDefault="00464C2A" w:rsidP="006242D3">
      <w:pPr>
        <w:pStyle w:val="Textbody"/>
        <w:widowControl w:val="0"/>
        <w:numPr>
          <w:ilvl w:val="0"/>
          <w:numId w:val="3"/>
          <w:numberingChange w:id="254" w:author="Nathan Mceachen" w:date="2010-11-22T20:02:00Z" w:original="%1:4:0:."/>
        </w:numPr>
        <w:tabs>
          <w:tab w:val="left" w:pos="1414"/>
        </w:tabs>
        <w:autoSpaceDN w:val="0"/>
        <w:spacing w:after="0" w:line="240" w:lineRule="auto"/>
        <w:ind w:left="707" w:hanging="283"/>
        <w:textAlignment w:val="baseline"/>
      </w:pPr>
      <w:r>
        <w:t>Fill in the form</w:t>
      </w:r>
      <w:ins w:id="255" w:author="Justin Naifeh" w:date="2010-11-25T00:38:00Z">
        <w:r w:rsidR="00160E6B">
          <w:t>.</w:t>
        </w:r>
      </w:ins>
    </w:p>
    <w:p w:rsidR="00464C2A" w:rsidRDefault="00464C2A" w:rsidP="006242D3">
      <w:pPr>
        <w:pStyle w:val="Textbody"/>
        <w:widowControl w:val="0"/>
        <w:numPr>
          <w:ilvl w:val="0"/>
          <w:numId w:val="3"/>
          <w:numberingChange w:id="256" w:author="Nathan Mceachen" w:date="2010-11-22T20:02:00Z" w:original="%1:5:0:."/>
        </w:numPr>
        <w:tabs>
          <w:tab w:val="left" w:pos="1414"/>
        </w:tabs>
        <w:autoSpaceDN w:val="0"/>
        <w:spacing w:after="0" w:line="240" w:lineRule="auto"/>
        <w:ind w:left="707" w:hanging="283"/>
        <w:textAlignment w:val="baseline"/>
      </w:pPr>
      <w:r>
        <w:t>Click “Apply</w:t>
      </w:r>
      <w:ins w:id="257" w:author="Justin Naifeh" w:date="2010-11-25T00:38:00Z">
        <w:r w:rsidR="00160E6B">
          <w:t>.</w:t>
        </w:r>
      </w:ins>
      <w:r>
        <w:t>”</w:t>
      </w:r>
      <w:r w:rsidRPr="009A0B5B">
        <w:rPr>
          <w:noProof/>
          <w:lang w:bidi="ar-SA"/>
        </w:rPr>
        <w:t xml:space="preserve"> </w:t>
      </w:r>
    </w:p>
    <w:p w:rsidR="005B4A9D" w:rsidRPr="00791B90" w:rsidRDefault="005B4A9D" w:rsidP="006F51FD">
      <w:pPr>
        <w:spacing w:after="0"/>
        <w:rPr>
          <w:rFonts w:cstheme="minorHAnsi"/>
        </w:rPr>
      </w:pPr>
    </w:p>
    <w:p w:rsidR="005B4A9D" w:rsidRPr="00791B90" w:rsidRDefault="005B4A9D" w:rsidP="00432185">
      <w:pPr>
        <w:pStyle w:val="Heading1"/>
      </w:pPr>
      <w:r w:rsidRPr="00791B90">
        <w:t>An Example of creating a new Spray team</w:t>
      </w:r>
    </w:p>
    <w:p w:rsidR="005B4A9D" w:rsidRDefault="005B4A9D" w:rsidP="006242D3">
      <w:pPr>
        <w:pStyle w:val="ListParagraph"/>
        <w:numPr>
          <w:ilvl w:val="0"/>
          <w:numId w:val="15"/>
          <w:numberingChange w:id="258" w:author="Nathan Mceachen" w:date="2010-11-22T20:02:00Z" w:original="%1:1:0:."/>
        </w:numPr>
        <w:spacing w:after="0"/>
      </w:pPr>
      <w:del w:id="259" w:author="Justin Naifeh" w:date="2010-11-25T00:25:00Z">
        <w:r w:rsidDel="005170B1">
          <w:delText>Right click</w:delText>
        </w:r>
      </w:del>
      <w:ins w:id="260" w:author="Justin Naifeh" w:date="2010-11-25T00:25:00Z">
        <w:r w:rsidR="005170B1">
          <w:t>Right-click</w:t>
        </w:r>
      </w:ins>
      <w:r>
        <w:t xml:space="preserve"> on Spray team in the left panel and select "Create</w:t>
      </w:r>
      <w:ins w:id="261" w:author="Justin Naifeh" w:date="2010-11-25T00:38:00Z">
        <w:r w:rsidR="00EC5E72">
          <w:t>.</w:t>
        </w:r>
      </w:ins>
      <w:r>
        <w:t>"</w:t>
      </w:r>
      <w:del w:id="262" w:author="Justin Naifeh" w:date="2010-11-25T00:38:00Z">
        <w:r w:rsidR="00C16295" w:rsidDel="00EC5E72">
          <w:delText>.</w:delText>
        </w:r>
      </w:del>
      <w:r w:rsidR="00C16295">
        <w:rPr>
          <w:noProof/>
          <w:lang w:bidi="ar-SA"/>
        </w:rPr>
        <w:drawing>
          <wp:inline distT="0" distB="0" distL="0" distR="0">
            <wp:extent cx="6332220" cy="4658995"/>
            <wp:effectExtent l="19050" t="0" r="0" b="0"/>
            <wp:docPr id="49" name="Picture 48" descr="sprayTeamSearch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29.png"/>
                    <pic:cNvPicPr/>
                  </pic:nvPicPr>
                  <pic:blipFill>
                    <a:blip r:embed="rId22" cstate="print"/>
                    <a:stretch>
                      <a:fillRect/>
                    </a:stretch>
                  </pic:blipFill>
                  <pic:spPr>
                    <a:xfrm>
                      <a:off x="0" y="0"/>
                      <a:ext cx="6332220" cy="4658995"/>
                    </a:xfrm>
                    <a:prstGeom prst="rect">
                      <a:avLst/>
                    </a:prstGeom>
                  </pic:spPr>
                </pic:pic>
              </a:graphicData>
            </a:graphic>
          </wp:inline>
        </w:drawing>
      </w:r>
    </w:p>
    <w:p w:rsidR="00C16295" w:rsidRDefault="00C16295" w:rsidP="006242D3">
      <w:pPr>
        <w:pStyle w:val="ListParagraph"/>
        <w:numPr>
          <w:ilvl w:val="0"/>
          <w:numId w:val="15"/>
          <w:numberingChange w:id="263" w:author="Nathan Mceachen" w:date="2010-11-22T20:02:00Z" w:original="%1:2:0:."/>
        </w:numPr>
        <w:spacing w:after="0"/>
      </w:pPr>
      <w:r>
        <w:t xml:space="preserve">A new tab </w:t>
      </w:r>
      <w:r w:rsidR="00432185">
        <w:t>opens</w:t>
      </w:r>
      <w:r>
        <w:t xml:space="preserve"> with the form to create the new Spray team.</w:t>
      </w:r>
      <w:r>
        <w:rPr>
          <w:noProof/>
          <w:lang w:bidi="ar-SA"/>
        </w:rPr>
        <w:drawing>
          <wp:inline distT="0" distB="0" distL="0" distR="0">
            <wp:extent cx="6332220" cy="4642485"/>
            <wp:effectExtent l="19050" t="0" r="0" b="0"/>
            <wp:docPr id="50" name="Picture 49" descr="sprayTeamSearch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0.png"/>
                    <pic:cNvPicPr/>
                  </pic:nvPicPr>
                  <pic:blipFill>
                    <a:blip r:embed="rId23" cstate="print"/>
                    <a:stretch>
                      <a:fillRect/>
                    </a:stretch>
                  </pic:blipFill>
                  <pic:spPr>
                    <a:xfrm>
                      <a:off x="0" y="0"/>
                      <a:ext cx="6332220" cy="4642485"/>
                    </a:xfrm>
                    <a:prstGeom prst="rect">
                      <a:avLst/>
                    </a:prstGeom>
                  </pic:spPr>
                </pic:pic>
              </a:graphicData>
            </a:graphic>
          </wp:inline>
        </w:drawing>
      </w:r>
    </w:p>
    <w:p w:rsidR="00C16295" w:rsidRDefault="00432185" w:rsidP="006242D3">
      <w:pPr>
        <w:pStyle w:val="ListParagraph"/>
        <w:numPr>
          <w:ilvl w:val="0"/>
          <w:numId w:val="15"/>
          <w:numberingChange w:id="264" w:author="Nathan Mceachen" w:date="2010-11-22T20:02:00Z" w:original="%1:3:0:."/>
        </w:numPr>
        <w:spacing w:after="0"/>
      </w:pPr>
      <w:r>
        <w:t>S</w:t>
      </w:r>
      <w:r w:rsidR="00C16295">
        <w:t xml:space="preserve">et the Disease to malaria.  </w:t>
      </w:r>
      <w:r w:rsidR="00C16295">
        <w:rPr>
          <w:noProof/>
          <w:lang w:bidi="ar-SA"/>
        </w:rPr>
        <w:drawing>
          <wp:inline distT="0" distB="0" distL="0" distR="0">
            <wp:extent cx="6332220" cy="4674235"/>
            <wp:effectExtent l="19050" t="0" r="0" b="0"/>
            <wp:docPr id="52" name="Picture 50" descr="sprayTeamSearch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1.png"/>
                    <pic:cNvPicPr/>
                  </pic:nvPicPr>
                  <pic:blipFill>
                    <a:blip r:embed="rId24" cstate="print"/>
                    <a:stretch>
                      <a:fillRect/>
                    </a:stretch>
                  </pic:blipFill>
                  <pic:spPr>
                    <a:xfrm>
                      <a:off x="0" y="0"/>
                      <a:ext cx="6332220" cy="4674235"/>
                    </a:xfrm>
                    <a:prstGeom prst="rect">
                      <a:avLst/>
                    </a:prstGeom>
                  </pic:spPr>
                </pic:pic>
              </a:graphicData>
            </a:graphic>
          </wp:inline>
        </w:drawing>
      </w:r>
    </w:p>
    <w:p w:rsidR="00C16295" w:rsidRDefault="00C16295" w:rsidP="006242D3">
      <w:pPr>
        <w:pStyle w:val="ListParagraph"/>
        <w:numPr>
          <w:ilvl w:val="0"/>
          <w:numId w:val="15"/>
          <w:numberingChange w:id="265" w:author="Nathan Mceachen" w:date="2010-11-22T20:02:00Z" w:original="%1:4:0:."/>
        </w:numPr>
        <w:spacing w:after="0"/>
      </w:pPr>
      <w:r>
        <w:t xml:space="preserve">Second, </w:t>
      </w:r>
      <w:r w:rsidR="00432185">
        <w:t>s</w:t>
      </w:r>
      <w:r>
        <w:t>et the Spray zone to "</w:t>
      </w:r>
      <w:proofErr w:type="spellStart"/>
      <w:r>
        <w:t>Kapiri</w:t>
      </w:r>
      <w:proofErr w:type="spellEnd"/>
      <w:r>
        <w:t xml:space="preserve"> </w:t>
      </w:r>
      <w:proofErr w:type="spellStart"/>
      <w:r>
        <w:t>Mposhi</w:t>
      </w:r>
      <w:proofErr w:type="spellEnd"/>
      <w:ins w:id="266" w:author="Justin Naifeh" w:date="2010-11-25T00:39:00Z">
        <w:r w:rsidR="004D34AE">
          <w:t>.</w:t>
        </w:r>
      </w:ins>
      <w:r>
        <w:t>"</w:t>
      </w:r>
      <w:del w:id="267" w:author="Justin Naifeh" w:date="2010-11-25T00:39:00Z">
        <w:r w:rsidDel="004D34AE">
          <w:delText>.</w:delText>
        </w:r>
      </w:del>
      <w:r>
        <w:rPr>
          <w:noProof/>
          <w:lang w:bidi="ar-SA"/>
        </w:rPr>
        <w:drawing>
          <wp:inline distT="0" distB="0" distL="0" distR="0">
            <wp:extent cx="6332220" cy="4638675"/>
            <wp:effectExtent l="19050" t="0" r="0" b="0"/>
            <wp:docPr id="53" name="Picture 52" descr="sprayTeamSearch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2.png"/>
                    <pic:cNvPicPr/>
                  </pic:nvPicPr>
                  <pic:blipFill>
                    <a:blip r:embed="rId25" cstate="print"/>
                    <a:stretch>
                      <a:fillRect/>
                    </a:stretch>
                  </pic:blipFill>
                  <pic:spPr>
                    <a:xfrm>
                      <a:off x="0" y="0"/>
                      <a:ext cx="6332220" cy="4638675"/>
                    </a:xfrm>
                    <a:prstGeom prst="rect">
                      <a:avLst/>
                    </a:prstGeom>
                  </pic:spPr>
                </pic:pic>
              </a:graphicData>
            </a:graphic>
          </wp:inline>
        </w:drawing>
      </w:r>
    </w:p>
    <w:p w:rsidR="00C16295" w:rsidRDefault="00432185" w:rsidP="006242D3">
      <w:pPr>
        <w:pStyle w:val="ListParagraph"/>
        <w:numPr>
          <w:ilvl w:val="0"/>
          <w:numId w:val="15"/>
          <w:numberingChange w:id="268" w:author="Nathan Mceachen" w:date="2010-11-22T20:02:00Z" w:original="%1:5:0:."/>
        </w:numPr>
        <w:spacing w:after="0"/>
      </w:pPr>
      <w:r>
        <w:t>S</w:t>
      </w:r>
      <w:r w:rsidR="00C16295">
        <w:t>et the Team identifier to "A Created Team</w:t>
      </w:r>
      <w:ins w:id="269" w:author="Justin Naifeh" w:date="2010-11-25T00:39:00Z">
        <w:r w:rsidR="004D34AE">
          <w:t>.</w:t>
        </w:r>
      </w:ins>
      <w:r w:rsidR="00C16295">
        <w:t>"</w:t>
      </w:r>
      <w:del w:id="270" w:author="Justin Naifeh" w:date="2010-11-25T00:39:00Z">
        <w:r w:rsidR="00C16295" w:rsidDel="004D34AE">
          <w:delText>.</w:delText>
        </w:r>
      </w:del>
      <w:r w:rsidR="00C16295">
        <w:rPr>
          <w:noProof/>
          <w:lang w:bidi="ar-SA"/>
        </w:rPr>
        <w:drawing>
          <wp:inline distT="0" distB="0" distL="0" distR="0">
            <wp:extent cx="6332220" cy="4642485"/>
            <wp:effectExtent l="19050" t="0" r="0" b="0"/>
            <wp:docPr id="54" name="Picture 53" descr="sprayTeamSearch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3.png"/>
                    <pic:cNvPicPr/>
                  </pic:nvPicPr>
                  <pic:blipFill>
                    <a:blip r:embed="rId26" cstate="print"/>
                    <a:stretch>
                      <a:fillRect/>
                    </a:stretch>
                  </pic:blipFill>
                  <pic:spPr>
                    <a:xfrm>
                      <a:off x="0" y="0"/>
                      <a:ext cx="6332220" cy="4642485"/>
                    </a:xfrm>
                    <a:prstGeom prst="rect">
                      <a:avLst/>
                    </a:prstGeom>
                  </pic:spPr>
                </pic:pic>
              </a:graphicData>
            </a:graphic>
          </wp:inline>
        </w:drawing>
      </w:r>
    </w:p>
    <w:p w:rsidR="00C16295" w:rsidRDefault="00C16295" w:rsidP="006242D3">
      <w:pPr>
        <w:pStyle w:val="ListParagraph"/>
        <w:numPr>
          <w:ilvl w:val="0"/>
          <w:numId w:val="15"/>
          <w:numberingChange w:id="271" w:author="Nathan Mceachen" w:date="2010-11-22T20:02:00Z" w:original="%1:6:0:."/>
        </w:numPr>
        <w:spacing w:after="0"/>
      </w:pPr>
      <w:r>
        <w:t>Finally</w:t>
      </w:r>
      <w:r w:rsidR="00432185">
        <w:t xml:space="preserve">, save </w:t>
      </w:r>
      <w:r>
        <w:t xml:space="preserve">the new Spray </w:t>
      </w:r>
      <w:r w:rsidR="00432185">
        <w:t>by clicking “Apply</w:t>
      </w:r>
      <w:r>
        <w:t>.</w:t>
      </w:r>
      <w:r w:rsidR="00432185">
        <w:t>”</w:t>
      </w:r>
      <w:r>
        <w:rPr>
          <w:noProof/>
          <w:lang w:bidi="ar-SA"/>
        </w:rPr>
        <w:drawing>
          <wp:inline distT="0" distB="0" distL="0" distR="0">
            <wp:extent cx="6332220" cy="4642485"/>
            <wp:effectExtent l="19050" t="0" r="0" b="0"/>
            <wp:docPr id="55" name="Picture 54" descr="sprayTeamSearch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4.png"/>
                    <pic:cNvPicPr/>
                  </pic:nvPicPr>
                  <pic:blipFill>
                    <a:blip r:embed="rId27" cstate="print"/>
                    <a:stretch>
                      <a:fillRect/>
                    </a:stretch>
                  </pic:blipFill>
                  <pic:spPr>
                    <a:xfrm>
                      <a:off x="0" y="0"/>
                      <a:ext cx="6332220" cy="4642485"/>
                    </a:xfrm>
                    <a:prstGeom prst="rect">
                      <a:avLst/>
                    </a:prstGeom>
                  </pic:spPr>
                </pic:pic>
              </a:graphicData>
            </a:graphic>
          </wp:inline>
        </w:drawing>
      </w:r>
    </w:p>
    <w:p w:rsidR="00C16295" w:rsidRDefault="00C16295" w:rsidP="006242D3">
      <w:pPr>
        <w:pStyle w:val="ListParagraph"/>
        <w:numPr>
          <w:ilvl w:val="0"/>
          <w:numId w:val="15"/>
          <w:numberingChange w:id="272" w:author="Nathan Mceachen" w:date="2010-11-22T20:02:00Z" w:original="%1:7:0:."/>
        </w:numPr>
        <w:spacing w:after="0"/>
      </w:pPr>
      <w:r>
        <w:t xml:space="preserve">Notice that some of the system attributes were automatically updated once the Spray team was applied.  These attributes are used </w:t>
      </w:r>
      <w:r w:rsidR="00432185">
        <w:t xml:space="preserve">internally </w:t>
      </w:r>
      <w:r>
        <w:t xml:space="preserve">by the system for book keeping and to ensure data integrity.  </w:t>
      </w:r>
      <w:r>
        <w:rPr>
          <w:noProof/>
          <w:lang w:bidi="ar-SA"/>
        </w:rPr>
        <w:drawing>
          <wp:inline distT="0" distB="0" distL="0" distR="0">
            <wp:extent cx="6332220" cy="4642485"/>
            <wp:effectExtent l="19050" t="0" r="0" b="0"/>
            <wp:docPr id="57" name="Picture 55" descr="sprayTeamSearch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5.png"/>
                    <pic:cNvPicPr/>
                  </pic:nvPicPr>
                  <pic:blipFill>
                    <a:blip r:embed="rId28" cstate="print"/>
                    <a:stretch>
                      <a:fillRect/>
                    </a:stretch>
                  </pic:blipFill>
                  <pic:spPr>
                    <a:xfrm>
                      <a:off x="0" y="0"/>
                      <a:ext cx="6332220" cy="4642485"/>
                    </a:xfrm>
                    <a:prstGeom prst="rect">
                      <a:avLst/>
                    </a:prstGeom>
                  </pic:spPr>
                </pic:pic>
              </a:graphicData>
            </a:graphic>
          </wp:inline>
        </w:drawing>
      </w:r>
    </w:p>
    <w:p w:rsidR="00C16295" w:rsidRDefault="00432185" w:rsidP="006242D3">
      <w:pPr>
        <w:pStyle w:val="ListParagraph"/>
        <w:numPr>
          <w:ilvl w:val="0"/>
          <w:numId w:val="15"/>
          <w:numberingChange w:id="273" w:author="Nathan Mceachen" w:date="2010-11-22T20:02:00Z" w:original="%1:8:0:."/>
        </w:numPr>
        <w:spacing w:after="0"/>
      </w:pPr>
      <w:r>
        <w:t>S</w:t>
      </w:r>
      <w:r w:rsidR="00C16295">
        <w:t xml:space="preserve">earch all of the Spray teams in the system </w:t>
      </w:r>
      <w:r>
        <w:t xml:space="preserve">to confirm </w:t>
      </w:r>
      <w:r w:rsidR="00C16295">
        <w:t>the newly created Spray team.</w:t>
      </w:r>
      <w:r w:rsidR="00C16295">
        <w:rPr>
          <w:noProof/>
          <w:lang w:bidi="ar-SA"/>
        </w:rPr>
        <w:drawing>
          <wp:inline distT="0" distB="0" distL="0" distR="0">
            <wp:extent cx="6332220" cy="4642485"/>
            <wp:effectExtent l="19050" t="0" r="0" b="0"/>
            <wp:docPr id="58" name="Picture 57" descr="sprayTeamSearch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6.png"/>
                    <pic:cNvPicPr/>
                  </pic:nvPicPr>
                  <pic:blipFill>
                    <a:blip r:embed="rId29" cstate="print"/>
                    <a:stretch>
                      <a:fillRect/>
                    </a:stretch>
                  </pic:blipFill>
                  <pic:spPr>
                    <a:xfrm>
                      <a:off x="0" y="0"/>
                      <a:ext cx="6332220" cy="4642485"/>
                    </a:xfrm>
                    <a:prstGeom prst="rect">
                      <a:avLst/>
                    </a:prstGeom>
                  </pic:spPr>
                </pic:pic>
              </a:graphicData>
            </a:graphic>
          </wp:inline>
        </w:drawing>
      </w:r>
    </w:p>
    <w:p w:rsidR="00464C2A" w:rsidRPr="00791B90" w:rsidRDefault="00464C2A" w:rsidP="006F51FD">
      <w:pPr>
        <w:spacing w:after="0"/>
        <w:rPr>
          <w:rFonts w:cstheme="minorHAnsi"/>
        </w:rPr>
      </w:pPr>
    </w:p>
    <w:p w:rsidR="00464C2A" w:rsidRDefault="00464C2A" w:rsidP="00432185">
      <w:pPr>
        <w:pStyle w:val="Heading1"/>
      </w:pPr>
      <w:bookmarkStart w:id="274" w:name="Edit_existing_data"/>
      <w:bookmarkEnd w:id="274"/>
      <w:r>
        <w:t xml:space="preserve">Delete existing </w:t>
      </w:r>
      <w:r w:rsidR="00850620">
        <w:t>instance</w:t>
      </w:r>
      <w:r w:rsidRPr="005F6C60">
        <w:t xml:space="preserve"> </w:t>
      </w:r>
    </w:p>
    <w:p w:rsidR="00414DCC" w:rsidRPr="00414DCC" w:rsidRDefault="00432185" w:rsidP="00414DCC">
      <w:pPr>
        <w:pStyle w:val="Textbody"/>
      </w:pPr>
      <w:del w:id="275" w:author="Nathan Mceachen" w:date="2010-11-22T21:09:00Z">
        <w:r w:rsidDel="009A6EB6">
          <w:delText>Similar to creating, d</w:delText>
        </w:r>
      </w:del>
      <w:ins w:id="276" w:author="Nathan Mceachen" w:date="2010-11-22T21:09:00Z">
        <w:r w:rsidR="009A6EB6">
          <w:t>D</w:t>
        </w:r>
      </w:ins>
      <w:r>
        <w:t xml:space="preserve">eleting objects is a highly dangerous operation.  Many types are referenced by relationships or reference attributes, and deleting an instance can </w:t>
      </w:r>
      <w:r w:rsidR="00850620">
        <w:t>clear reference attributes or delete associated relationships as well.  Conversely, an attempt to delete can fail if the instance is still referenced by a required reference attribute.  Predicting all of the consequences of a delete operation is difficult, and often spans multiple data types and relationships.  If at all possible, it is much safer to delete through the web interface rather than through the resolver.</w:t>
      </w:r>
    </w:p>
    <w:p w:rsidR="00414DCC" w:rsidRDefault="00414DCC" w:rsidP="006242D3">
      <w:pPr>
        <w:pStyle w:val="Textbody"/>
        <w:widowControl w:val="0"/>
        <w:numPr>
          <w:ilvl w:val="0"/>
          <w:numId w:val="4"/>
          <w:numberingChange w:id="277" w:author="Nathan Mceachen" w:date="2010-11-22T20:02:00Z" w:original="%1:1:0:."/>
        </w:numPr>
        <w:tabs>
          <w:tab w:val="left" w:pos="1414"/>
        </w:tabs>
        <w:autoSpaceDN w:val="0"/>
        <w:spacing w:after="0" w:line="240" w:lineRule="auto"/>
        <w:ind w:left="707" w:hanging="283"/>
        <w:textAlignment w:val="baseline"/>
      </w:pPr>
      <w:r>
        <w:t>The left panel lists all data types in the system</w:t>
      </w:r>
      <w:ins w:id="278" w:author="Justin Naifeh" w:date="2010-11-25T00:40:00Z">
        <w:r w:rsidR="004D34AE">
          <w:t>.</w:t>
        </w:r>
      </w:ins>
    </w:p>
    <w:p w:rsidR="00414DCC" w:rsidRDefault="00414DCC" w:rsidP="006242D3">
      <w:pPr>
        <w:pStyle w:val="Textbody"/>
        <w:widowControl w:val="0"/>
        <w:numPr>
          <w:ilvl w:val="0"/>
          <w:numId w:val="4"/>
          <w:numberingChange w:id="279" w:author="Nathan Mceachen" w:date="2010-11-22T20:02:00Z" w:original="%1:2:0:."/>
        </w:numPr>
        <w:tabs>
          <w:tab w:val="left" w:pos="1414"/>
        </w:tabs>
        <w:autoSpaceDN w:val="0"/>
        <w:spacing w:after="0" w:line="240" w:lineRule="auto"/>
        <w:ind w:left="707" w:hanging="283"/>
        <w:textAlignment w:val="baseline"/>
      </w:pPr>
      <w:del w:id="280" w:author="Justin Naifeh" w:date="2010-11-25T00:23:00Z">
        <w:r w:rsidDel="008C38BE">
          <w:delText>Double click</w:delText>
        </w:r>
      </w:del>
      <w:ins w:id="281" w:author="Justin Naifeh" w:date="2010-11-25T00:23:00Z">
        <w:r w:rsidR="008C38BE">
          <w:t>Double-click</w:t>
        </w:r>
      </w:ins>
      <w:r>
        <w:t xml:space="preserve"> the data type to search for records of that type</w:t>
      </w:r>
      <w:r w:rsidR="00D6146D">
        <w:t>.  Alternatively, right-click and select "Search</w:t>
      </w:r>
      <w:ins w:id="282" w:author="Justin Naifeh" w:date="2010-11-25T00:40:00Z">
        <w:r w:rsidR="004D34AE">
          <w:t>.</w:t>
        </w:r>
      </w:ins>
      <w:r w:rsidR="00D6146D">
        <w:t>"</w:t>
      </w:r>
    </w:p>
    <w:p w:rsidR="00414DCC" w:rsidRDefault="00414DCC" w:rsidP="006242D3">
      <w:pPr>
        <w:pStyle w:val="Textbody"/>
        <w:widowControl w:val="0"/>
        <w:numPr>
          <w:ilvl w:val="0"/>
          <w:numId w:val="4"/>
          <w:numberingChange w:id="283" w:author="Nathan Mceachen" w:date="2010-11-22T20:02:00Z" w:original="%1:3:0:."/>
        </w:numPr>
        <w:tabs>
          <w:tab w:val="left" w:pos="1414"/>
        </w:tabs>
        <w:autoSpaceDN w:val="0"/>
        <w:spacing w:after="0" w:line="240" w:lineRule="auto"/>
        <w:ind w:left="707" w:hanging="283"/>
        <w:textAlignment w:val="baseline"/>
      </w:pPr>
      <w:r>
        <w:t>A new tab opens with a search form for the selected type</w:t>
      </w:r>
      <w:ins w:id="284" w:author="Justin Naifeh" w:date="2010-11-25T00:40:00Z">
        <w:r w:rsidR="004D34AE">
          <w:t>.</w:t>
        </w:r>
      </w:ins>
    </w:p>
    <w:p w:rsidR="00414DCC" w:rsidRDefault="00414DCC" w:rsidP="006242D3">
      <w:pPr>
        <w:pStyle w:val="Textbody"/>
        <w:widowControl w:val="0"/>
        <w:numPr>
          <w:ilvl w:val="0"/>
          <w:numId w:val="4"/>
          <w:numberingChange w:id="285" w:author="Nathan Mceachen" w:date="2010-11-22T20:02:00Z" w:original="%1:4:0:."/>
        </w:numPr>
        <w:tabs>
          <w:tab w:val="left" w:pos="1414"/>
        </w:tabs>
        <w:autoSpaceDN w:val="0"/>
        <w:spacing w:after="0" w:line="240" w:lineRule="auto"/>
        <w:ind w:left="707" w:hanging="283"/>
        <w:textAlignment w:val="baseline"/>
      </w:pPr>
      <w:r>
        <w:t>Fill in search criteria as needed</w:t>
      </w:r>
      <w:ins w:id="286" w:author="Justin Naifeh" w:date="2010-11-25T00:40:00Z">
        <w:r w:rsidR="004D34AE">
          <w:t>.</w:t>
        </w:r>
      </w:ins>
    </w:p>
    <w:p w:rsidR="00414DCC" w:rsidRDefault="00414DCC" w:rsidP="006242D3">
      <w:pPr>
        <w:pStyle w:val="Textbody"/>
        <w:widowControl w:val="0"/>
        <w:numPr>
          <w:ilvl w:val="0"/>
          <w:numId w:val="4"/>
          <w:numberingChange w:id="287" w:author="Nathan Mceachen" w:date="2010-11-22T20:02:00Z" w:original="%1:5:0:."/>
        </w:numPr>
        <w:tabs>
          <w:tab w:val="left" w:pos="1414"/>
        </w:tabs>
        <w:autoSpaceDN w:val="0"/>
        <w:spacing w:after="0" w:line="240" w:lineRule="auto"/>
        <w:ind w:left="707" w:hanging="283"/>
        <w:textAlignment w:val="baseline"/>
      </w:pPr>
      <w:r>
        <w:t>Click "Search" at the bottom of the form</w:t>
      </w:r>
      <w:ins w:id="288" w:author="Justin Naifeh" w:date="2010-11-25T00:40:00Z">
        <w:r w:rsidR="004D34AE">
          <w:t>.</w:t>
        </w:r>
      </w:ins>
    </w:p>
    <w:p w:rsidR="00414DCC" w:rsidRDefault="00414DCC" w:rsidP="006242D3">
      <w:pPr>
        <w:pStyle w:val="Textbody"/>
        <w:widowControl w:val="0"/>
        <w:numPr>
          <w:ilvl w:val="0"/>
          <w:numId w:val="4"/>
          <w:numberingChange w:id="289" w:author="Nathan Mceachen" w:date="2010-11-22T20:02:00Z" w:original="%1:6:0:."/>
        </w:numPr>
        <w:tabs>
          <w:tab w:val="left" w:pos="1414"/>
        </w:tabs>
        <w:autoSpaceDN w:val="0"/>
        <w:spacing w:after="0" w:line="240" w:lineRule="auto"/>
        <w:ind w:left="707" w:hanging="283"/>
        <w:textAlignment w:val="baseline"/>
      </w:pPr>
      <w:r>
        <w:t>Search results appear in the paginated table below the form</w:t>
      </w:r>
      <w:ins w:id="290" w:author="Justin Naifeh" w:date="2010-11-25T00:40:00Z">
        <w:r w:rsidR="004D34AE">
          <w:t>.</w:t>
        </w:r>
      </w:ins>
    </w:p>
    <w:p w:rsidR="00414DCC" w:rsidRDefault="00414DCC" w:rsidP="006242D3">
      <w:pPr>
        <w:pStyle w:val="Textbody"/>
        <w:widowControl w:val="0"/>
        <w:numPr>
          <w:ilvl w:val="0"/>
          <w:numId w:val="4"/>
          <w:numberingChange w:id="291" w:author="Nathan Mceachen" w:date="2010-11-22T20:02:00Z" w:original="%1:7:0:."/>
        </w:numPr>
        <w:tabs>
          <w:tab w:val="left" w:pos="1414"/>
        </w:tabs>
        <w:autoSpaceDN w:val="0"/>
        <w:spacing w:after="0" w:line="240" w:lineRule="auto"/>
        <w:ind w:left="707" w:hanging="283"/>
        <w:textAlignment w:val="baseline"/>
      </w:pPr>
      <w:r>
        <w:t>[Optional] Access additional pages of search results with the input field below the results table</w:t>
      </w:r>
      <w:ins w:id="292" w:author="Justin Naifeh" w:date="2010-11-25T00:40:00Z">
        <w:r w:rsidR="004D34AE">
          <w:t>.</w:t>
        </w:r>
      </w:ins>
    </w:p>
    <w:p w:rsidR="00414DCC" w:rsidRDefault="00414DCC" w:rsidP="006242D3">
      <w:pPr>
        <w:pStyle w:val="Textbody"/>
        <w:widowControl w:val="0"/>
        <w:numPr>
          <w:ilvl w:val="0"/>
          <w:numId w:val="4"/>
          <w:numberingChange w:id="293" w:author="Nathan Mceachen" w:date="2010-11-22T20:02:00Z" w:original="%1:8:0:."/>
        </w:numPr>
        <w:tabs>
          <w:tab w:val="left" w:pos="1414"/>
        </w:tabs>
        <w:autoSpaceDN w:val="0"/>
        <w:spacing w:after="0" w:line="240" w:lineRule="auto"/>
        <w:ind w:left="707" w:hanging="283"/>
        <w:textAlignment w:val="baseline"/>
      </w:pPr>
      <w:del w:id="294" w:author="Justin Naifeh" w:date="2010-11-25T00:23:00Z">
        <w:r w:rsidDel="008C38BE">
          <w:delText>Double click</w:delText>
        </w:r>
      </w:del>
      <w:ins w:id="295" w:author="Justin Naifeh" w:date="2010-11-25T00:23:00Z">
        <w:r w:rsidR="008C38BE">
          <w:t>Double-click</w:t>
        </w:r>
      </w:ins>
      <w:r>
        <w:t xml:space="preserve"> a row of the result table to view the object.  </w:t>
      </w:r>
      <w:r w:rsidR="00850620">
        <w:t>Alternatively, right-click and select "Edit</w:t>
      </w:r>
      <w:ins w:id="296" w:author="Justin Naifeh" w:date="2010-11-25T00:40:00Z">
        <w:r w:rsidR="004D34AE">
          <w:t>.</w:t>
        </w:r>
      </w:ins>
      <w:r w:rsidR="00850620">
        <w:t>"</w:t>
      </w:r>
    </w:p>
    <w:p w:rsidR="00414DCC" w:rsidRDefault="00414DCC" w:rsidP="006242D3">
      <w:pPr>
        <w:pStyle w:val="Textbody"/>
        <w:widowControl w:val="0"/>
        <w:numPr>
          <w:ilvl w:val="0"/>
          <w:numId w:val="4"/>
          <w:numberingChange w:id="297" w:author="Nathan Mceachen" w:date="2010-11-22T20:02:00Z" w:original="%1:9:0:."/>
        </w:numPr>
        <w:tabs>
          <w:tab w:val="left" w:pos="1414"/>
        </w:tabs>
        <w:autoSpaceDN w:val="0"/>
        <w:spacing w:after="0" w:line="240" w:lineRule="auto"/>
        <w:ind w:left="707" w:hanging="283"/>
        <w:textAlignment w:val="baseline"/>
      </w:pPr>
      <w:r>
        <w:t xml:space="preserve">Click </w:t>
      </w:r>
      <w:r w:rsidR="00850620">
        <w:t xml:space="preserve">the </w:t>
      </w:r>
      <w:r>
        <w:t>"Delete" button next to "Apply" to delete the object.</w:t>
      </w:r>
    </w:p>
    <w:p w:rsidR="00464C2A" w:rsidRDefault="00464C2A" w:rsidP="006F51FD">
      <w:pPr>
        <w:pStyle w:val="Textbody"/>
        <w:tabs>
          <w:tab w:val="left" w:pos="1414"/>
        </w:tabs>
        <w:spacing w:after="0"/>
      </w:pPr>
    </w:p>
    <w:p w:rsidR="00414DCC" w:rsidRDefault="00414DCC" w:rsidP="00850620">
      <w:pPr>
        <w:pStyle w:val="Heading1"/>
      </w:pPr>
      <w:r w:rsidRPr="00791B90">
        <w:t>Example of deleting a Spray team</w:t>
      </w:r>
    </w:p>
    <w:p w:rsidR="00850620" w:rsidRPr="00850620" w:rsidRDefault="00850620" w:rsidP="00850620">
      <w:r>
        <w:t>This example shows how to delete the Spray Team created in the previous example.</w:t>
      </w:r>
    </w:p>
    <w:p w:rsidR="00414DCC" w:rsidRDefault="00850620" w:rsidP="006242D3">
      <w:pPr>
        <w:pStyle w:val="ListParagraph"/>
        <w:numPr>
          <w:ilvl w:val="0"/>
          <w:numId w:val="16"/>
          <w:numberingChange w:id="298" w:author="Nathan Mceachen" w:date="2010-11-22T20:02:00Z" w:original="%1:1:0:."/>
        </w:numPr>
        <w:spacing w:after="0"/>
      </w:pPr>
      <w:r>
        <w:t>F</w:t>
      </w:r>
      <w:r w:rsidR="0049221F">
        <w:t>irst s</w:t>
      </w:r>
      <w:r w:rsidR="00414DCC">
        <w:t>earch the Spray teams for "A Created Team</w:t>
      </w:r>
      <w:ins w:id="299" w:author="Justin Naifeh" w:date="2010-11-25T00:40:00Z">
        <w:r w:rsidR="00C66582">
          <w:t>.</w:t>
        </w:r>
      </w:ins>
      <w:r w:rsidR="00414DCC">
        <w:t>"</w:t>
      </w:r>
      <w:del w:id="300" w:author="Justin Naifeh" w:date="2010-11-25T00:40:00Z">
        <w:r w:rsidR="00414DCC" w:rsidDel="00C66582">
          <w:delText>.</w:delText>
        </w:r>
      </w:del>
      <w:r w:rsidR="00414DCC">
        <w:rPr>
          <w:noProof/>
          <w:lang w:bidi="ar-SA"/>
        </w:rPr>
        <w:drawing>
          <wp:inline distT="0" distB="0" distL="0" distR="0">
            <wp:extent cx="6332220" cy="4642485"/>
            <wp:effectExtent l="19050" t="0" r="0" b="0"/>
            <wp:docPr id="59" name="Picture 58" descr="sprayTeamSearch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7.png"/>
                    <pic:cNvPicPr/>
                  </pic:nvPicPr>
                  <pic:blipFill>
                    <a:blip r:embed="rId30" cstate="print"/>
                    <a:stretch>
                      <a:fillRect/>
                    </a:stretch>
                  </pic:blipFill>
                  <pic:spPr>
                    <a:xfrm>
                      <a:off x="0" y="0"/>
                      <a:ext cx="6332220" cy="4642485"/>
                    </a:xfrm>
                    <a:prstGeom prst="rect">
                      <a:avLst/>
                    </a:prstGeom>
                  </pic:spPr>
                </pic:pic>
              </a:graphicData>
            </a:graphic>
          </wp:inline>
        </w:drawing>
      </w:r>
    </w:p>
    <w:p w:rsidR="00414DCC" w:rsidRDefault="00414DCC" w:rsidP="006242D3">
      <w:pPr>
        <w:pStyle w:val="ListParagraph"/>
        <w:numPr>
          <w:ilvl w:val="0"/>
          <w:numId w:val="16"/>
          <w:numberingChange w:id="301" w:author="Nathan Mceachen" w:date="2010-11-22T20:02:00Z" w:original="%1:2:0:."/>
        </w:numPr>
        <w:spacing w:after="0"/>
      </w:pPr>
      <w:del w:id="302" w:author="Justin Naifeh" w:date="2010-11-25T00:23:00Z">
        <w:r w:rsidDel="008C38BE">
          <w:delText>Double click</w:delText>
        </w:r>
      </w:del>
      <w:ins w:id="303" w:author="Justin Naifeh" w:date="2010-11-25T00:23:00Z">
        <w:r w:rsidR="008C38BE">
          <w:t>Double-click</w:t>
        </w:r>
      </w:ins>
      <w:r>
        <w:t xml:space="preserve"> on the row to open up a new tab with the details of the Spray team.</w:t>
      </w:r>
      <w:r w:rsidRPr="00414DCC">
        <w:rPr>
          <w:noProof/>
          <w:lang w:bidi="ar-SA"/>
        </w:rPr>
        <w:t xml:space="preserve"> </w:t>
      </w:r>
      <w:r>
        <w:rPr>
          <w:noProof/>
          <w:lang w:bidi="ar-SA"/>
        </w:rPr>
        <w:drawing>
          <wp:inline distT="0" distB="0" distL="0" distR="0">
            <wp:extent cx="6332220" cy="4642485"/>
            <wp:effectExtent l="19050" t="0" r="0" b="0"/>
            <wp:docPr id="61" name="Picture 59" descr="sprayTeamSearch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8.png"/>
                    <pic:cNvPicPr/>
                  </pic:nvPicPr>
                  <pic:blipFill>
                    <a:blip r:embed="rId31" cstate="print"/>
                    <a:stretch>
                      <a:fillRect/>
                    </a:stretch>
                  </pic:blipFill>
                  <pic:spPr>
                    <a:xfrm>
                      <a:off x="0" y="0"/>
                      <a:ext cx="6332220" cy="4642485"/>
                    </a:xfrm>
                    <a:prstGeom prst="rect">
                      <a:avLst/>
                    </a:prstGeom>
                  </pic:spPr>
                </pic:pic>
              </a:graphicData>
            </a:graphic>
          </wp:inline>
        </w:drawing>
      </w:r>
    </w:p>
    <w:p w:rsidR="00414DCC" w:rsidRDefault="00850620" w:rsidP="006242D3">
      <w:pPr>
        <w:pStyle w:val="ListParagraph"/>
        <w:numPr>
          <w:ilvl w:val="0"/>
          <w:numId w:val="16"/>
          <w:numberingChange w:id="304" w:author="Nathan Mceachen" w:date="2010-11-22T20:02:00Z" w:original="%1:3:0:."/>
        </w:numPr>
        <w:spacing w:after="0"/>
      </w:pPr>
      <w:r>
        <w:t>C</w:t>
      </w:r>
      <w:r w:rsidR="00414DCC">
        <w:t>lick the "Delete" button.</w:t>
      </w:r>
      <w:r w:rsidR="00414DCC">
        <w:rPr>
          <w:noProof/>
          <w:lang w:bidi="ar-SA"/>
        </w:rPr>
        <w:drawing>
          <wp:inline distT="0" distB="0" distL="0" distR="0">
            <wp:extent cx="6332220" cy="4642485"/>
            <wp:effectExtent l="19050" t="0" r="0" b="0"/>
            <wp:docPr id="63" name="Picture 62" descr="sprayTeamSearch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9.png"/>
                    <pic:cNvPicPr/>
                  </pic:nvPicPr>
                  <pic:blipFill>
                    <a:blip r:embed="rId32" cstate="print"/>
                    <a:stretch>
                      <a:fillRect/>
                    </a:stretch>
                  </pic:blipFill>
                  <pic:spPr>
                    <a:xfrm>
                      <a:off x="0" y="0"/>
                      <a:ext cx="6332220" cy="4642485"/>
                    </a:xfrm>
                    <a:prstGeom prst="rect">
                      <a:avLst/>
                    </a:prstGeom>
                  </pic:spPr>
                </pic:pic>
              </a:graphicData>
            </a:graphic>
          </wp:inline>
        </w:drawing>
      </w:r>
    </w:p>
    <w:p w:rsidR="00414DCC" w:rsidRDefault="00414DCC" w:rsidP="006242D3">
      <w:pPr>
        <w:pStyle w:val="ListParagraph"/>
        <w:numPr>
          <w:ilvl w:val="0"/>
          <w:numId w:val="16"/>
          <w:numberingChange w:id="305" w:author="Nathan Mceachen" w:date="2010-11-22T20:02:00Z" w:original="%1:4:0:."/>
        </w:numPr>
        <w:spacing w:after="0"/>
      </w:pPr>
      <w:r>
        <w:t xml:space="preserve">Note when deleting the tab of the deleted Spray team automatically closes.  </w:t>
      </w:r>
      <w:r w:rsidR="00850620">
        <w:t>S</w:t>
      </w:r>
      <w:r>
        <w:t xml:space="preserve">earch Spray teams </w:t>
      </w:r>
      <w:r w:rsidR="00850620">
        <w:t xml:space="preserve">to verify that </w:t>
      </w:r>
      <w:r>
        <w:t xml:space="preserve">"A Created Team" </w:t>
      </w:r>
      <w:r w:rsidR="00850620">
        <w:t xml:space="preserve">is </w:t>
      </w:r>
      <w:r>
        <w:t>gone.</w:t>
      </w:r>
      <w:r>
        <w:rPr>
          <w:noProof/>
          <w:lang w:bidi="ar-SA"/>
        </w:rPr>
        <w:drawing>
          <wp:inline distT="0" distB="0" distL="0" distR="0">
            <wp:extent cx="6332220" cy="4642485"/>
            <wp:effectExtent l="19050" t="0" r="0" b="0"/>
            <wp:docPr id="64" name="Picture 63" descr="sprayTeamSearch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40.png"/>
                    <pic:cNvPicPr/>
                  </pic:nvPicPr>
                  <pic:blipFill>
                    <a:blip r:embed="rId33" cstate="print"/>
                    <a:stretch>
                      <a:fillRect/>
                    </a:stretch>
                  </pic:blipFill>
                  <pic:spPr>
                    <a:xfrm>
                      <a:off x="0" y="0"/>
                      <a:ext cx="6332220" cy="4642485"/>
                    </a:xfrm>
                    <a:prstGeom prst="rect">
                      <a:avLst/>
                    </a:prstGeom>
                  </pic:spPr>
                </pic:pic>
              </a:graphicData>
            </a:graphic>
          </wp:inline>
        </w:drawing>
      </w:r>
    </w:p>
    <w:p w:rsidR="00414DCC" w:rsidRPr="00791B90" w:rsidRDefault="00414DCC" w:rsidP="006F51FD">
      <w:pPr>
        <w:spacing w:after="0"/>
        <w:rPr>
          <w:rFonts w:cstheme="minorHAnsi"/>
        </w:rPr>
      </w:pPr>
    </w:p>
    <w:p w:rsidR="0015276D" w:rsidRDefault="0015276D" w:rsidP="00CC74FB">
      <w:pPr>
        <w:pStyle w:val="Title"/>
      </w:pPr>
      <w:r>
        <w:t>Relationships</w:t>
      </w:r>
    </w:p>
    <w:p w:rsidR="00900166" w:rsidRDefault="0015276D" w:rsidP="000C3F70">
      <w:r>
        <w:t xml:space="preserve">A relationship </w:t>
      </w:r>
      <w:r w:rsidR="000C3F70">
        <w:t xml:space="preserve">associates </w:t>
      </w:r>
      <w:r>
        <w:t xml:space="preserve">two </w:t>
      </w:r>
      <w:r w:rsidR="00900166">
        <w:t>instances of data</w:t>
      </w:r>
      <w:r>
        <w:t>.</w:t>
      </w:r>
      <w:r w:rsidR="00900166">
        <w:t xml:space="preserve">  The most common need for a relationship is one instance referencing many others.</w:t>
      </w:r>
      <w:r>
        <w:t xml:space="preserve">  For instance, a Spray team has many Spray operators.</w:t>
      </w:r>
      <w:r w:rsidR="00900166">
        <w:t xml:space="preserve">  As such, the data model could have attributes called “Operator 1,” “Operator 2,” and “Operator 3,” but that</w:t>
      </w:r>
      <w:r w:rsidR="00887051">
        <w:t xml:space="preserve"> approach</w:t>
      </w:r>
      <w:r w:rsidR="00900166">
        <w:t xml:space="preserve"> limits the number of operators on a team to 3.  By using a relationship instead of attributes, the team can have exactl</w:t>
      </w:r>
      <w:r w:rsidR="00887051">
        <w:t>y as many operators as it needs - no more, no less.</w:t>
      </w:r>
      <w:r w:rsidR="007B7E41">
        <w:t xml:space="preserve">  Additionally, like objects, relationships can have their own attributes.  For example, to track when a Spray operator was added to a Spray team, an attribute can be added to the relationship object.</w:t>
      </w:r>
    </w:p>
    <w:p w:rsidR="0015276D" w:rsidRDefault="00900166" w:rsidP="000C3F70">
      <w:r>
        <w:t>A</w:t>
      </w:r>
      <w:r w:rsidR="0015276D">
        <w:t xml:space="preserve">ll relationships </w:t>
      </w:r>
      <w:r>
        <w:t xml:space="preserve">are </w:t>
      </w:r>
      <w:r w:rsidR="00887051">
        <w:t>directed between their two participants</w:t>
      </w:r>
      <w:r w:rsidR="007B7E41">
        <w:t>; participants can</w:t>
      </w:r>
      <w:r w:rsidR="0015276D">
        <w:t xml:space="preserve"> be thought of as source and sink nodes, or parent and child nodes.  In the example where a Spray team has many Spray operators, the source/parent node </w:t>
      </w:r>
      <w:r w:rsidR="007B7E41">
        <w:t xml:space="preserve">is </w:t>
      </w:r>
      <w:r w:rsidR="0015276D">
        <w:t xml:space="preserve">the Spray team and the sink/child node </w:t>
      </w:r>
      <w:r w:rsidR="007B7E41">
        <w:t>is</w:t>
      </w:r>
      <w:r w:rsidR="0015276D">
        <w:t xml:space="preserve"> the spray operator.</w:t>
      </w:r>
    </w:p>
    <w:p w:rsidR="0015276D" w:rsidRDefault="0015276D" w:rsidP="007B7E41">
      <w:pPr>
        <w:pStyle w:val="Heading1"/>
      </w:pPr>
      <w:r>
        <w:t>Viewing relationships</w:t>
      </w:r>
    </w:p>
    <w:p w:rsidR="0015276D" w:rsidRPr="00FC10A3" w:rsidRDefault="00565B63" w:rsidP="0015276D">
      <w:pPr>
        <w:pStyle w:val="Textbody"/>
      </w:pPr>
      <w:r>
        <w:t>Relationships are not searche</w:t>
      </w:r>
      <w:ins w:id="306" w:author="Nathan Mceachen" w:date="2010-11-22T21:24:00Z">
        <w:r w:rsidR="00795AD8">
          <w:t>d</w:t>
        </w:r>
      </w:ins>
      <w:del w:id="307" w:author="Nathan Mceachen" w:date="2010-11-22T21:24:00Z">
        <w:r w:rsidDel="00795AD8">
          <w:delText>s</w:delText>
        </w:r>
      </w:del>
      <w:r>
        <w:t xml:space="preserve"> for directly; rather the participating objects are searched for and the relationships they participate in are shown.  This approach has the advantage of showing all the different relationship types an instance participates in.</w:t>
      </w:r>
    </w:p>
    <w:p w:rsidR="0015276D" w:rsidRDefault="0015276D" w:rsidP="006242D3">
      <w:pPr>
        <w:pStyle w:val="Textbody"/>
        <w:widowControl w:val="0"/>
        <w:numPr>
          <w:ilvl w:val="0"/>
          <w:numId w:val="29"/>
          <w:numberingChange w:id="308" w:author="Nathan Mceachen" w:date="2010-11-22T20:02:00Z" w:original="%1:1:0:."/>
        </w:numPr>
        <w:tabs>
          <w:tab w:val="left" w:pos="1414"/>
        </w:tabs>
        <w:autoSpaceDN w:val="0"/>
        <w:spacing w:after="0" w:line="240" w:lineRule="auto"/>
        <w:ind w:left="707" w:hanging="283"/>
        <w:textAlignment w:val="baseline"/>
      </w:pPr>
      <w:r>
        <w:t xml:space="preserve">Search for the </w:t>
      </w:r>
      <w:r w:rsidR="00E24E33">
        <w:t>participating instance</w:t>
      </w:r>
      <w:ins w:id="309" w:author="Justin Naifeh" w:date="2010-11-25T00:41:00Z">
        <w:r w:rsidR="00382242">
          <w:t>.</w:t>
        </w:r>
      </w:ins>
    </w:p>
    <w:p w:rsidR="0015276D" w:rsidRDefault="0015276D" w:rsidP="006242D3">
      <w:pPr>
        <w:pStyle w:val="Textbody"/>
        <w:widowControl w:val="0"/>
        <w:numPr>
          <w:ilvl w:val="0"/>
          <w:numId w:val="29"/>
          <w:numberingChange w:id="310" w:author="Nathan Mceachen" w:date="2010-11-22T20:02:00Z" w:original="%1:2:0:."/>
        </w:numPr>
        <w:tabs>
          <w:tab w:val="left" w:pos="1414"/>
        </w:tabs>
        <w:autoSpaceDN w:val="0"/>
        <w:spacing w:after="0" w:line="240" w:lineRule="auto"/>
        <w:ind w:left="707" w:hanging="283"/>
        <w:textAlignment w:val="baseline"/>
      </w:pPr>
      <w:r>
        <w:t>The bottom panel contains tabs for each type of relationship the object participates in.  The tab also indicates the direction (parent or child) of the relationship.</w:t>
      </w:r>
    </w:p>
    <w:p w:rsidR="0015276D" w:rsidRDefault="0015276D" w:rsidP="006242D3">
      <w:pPr>
        <w:pStyle w:val="Textbody"/>
        <w:widowControl w:val="0"/>
        <w:numPr>
          <w:ilvl w:val="0"/>
          <w:numId w:val="29"/>
          <w:numberingChange w:id="311" w:author="Nathan Mceachen" w:date="2010-11-22T20:02:00Z" w:original="%1:3:0:."/>
        </w:numPr>
        <w:tabs>
          <w:tab w:val="left" w:pos="1414"/>
        </w:tabs>
        <w:autoSpaceDN w:val="0"/>
        <w:spacing w:after="0" w:line="240" w:lineRule="auto"/>
        <w:ind w:left="707" w:hanging="283"/>
        <w:textAlignment w:val="baseline"/>
      </w:pPr>
      <w:r>
        <w:t>Select the tab with the correction relationship and direction</w:t>
      </w:r>
      <w:ins w:id="312" w:author="Justin Naifeh" w:date="2010-11-25T00:42:00Z">
        <w:r w:rsidR="00382242">
          <w:t>.</w:t>
        </w:r>
      </w:ins>
    </w:p>
    <w:p w:rsidR="0015276D" w:rsidRDefault="0015276D" w:rsidP="006242D3">
      <w:pPr>
        <w:pStyle w:val="Textbody"/>
        <w:widowControl w:val="0"/>
        <w:numPr>
          <w:ilvl w:val="0"/>
          <w:numId w:val="29"/>
          <w:numberingChange w:id="313" w:author="Nathan Mceachen" w:date="2010-11-22T20:02:00Z" w:original="%1:4:0:."/>
        </w:numPr>
        <w:tabs>
          <w:tab w:val="left" w:pos="1414"/>
        </w:tabs>
        <w:autoSpaceDN w:val="0"/>
        <w:spacing w:after="0" w:line="240" w:lineRule="auto"/>
        <w:ind w:left="707" w:hanging="283"/>
        <w:textAlignment w:val="baseline"/>
      </w:pPr>
      <w:r>
        <w:t xml:space="preserve">The panel contains a tree structure representing the objects on the other end of the relationship.  Each object is represented by </w:t>
      </w:r>
      <w:r w:rsidR="00E24E33">
        <w:t>its</w:t>
      </w:r>
      <w:r>
        <w:t xml:space="preserve"> key.</w:t>
      </w:r>
    </w:p>
    <w:p w:rsidR="00CC74FB" w:rsidRDefault="0015276D" w:rsidP="006242D3">
      <w:pPr>
        <w:pStyle w:val="Textbody"/>
        <w:widowControl w:val="0"/>
        <w:numPr>
          <w:ilvl w:val="0"/>
          <w:numId w:val="29"/>
          <w:numberingChange w:id="314" w:author="Nathan Mceachen" w:date="2010-11-22T20:02:00Z" w:original="%1:5:0:."/>
        </w:numPr>
        <w:tabs>
          <w:tab w:val="left" w:pos="1414"/>
        </w:tabs>
        <w:autoSpaceDN w:val="0"/>
        <w:spacing w:after="0" w:line="240" w:lineRule="auto"/>
        <w:ind w:left="707" w:hanging="283"/>
        <w:textAlignment w:val="baseline"/>
      </w:pPr>
      <w:r>
        <w:t>If a relationship is cyclical such that the parent and child are of the same type</w:t>
      </w:r>
      <w:r w:rsidR="00CC74FB">
        <w:t>, the tree can be expanded indefinitely, to follow the chain of relationships.</w:t>
      </w:r>
    </w:p>
    <w:p w:rsidR="0015276D" w:rsidRDefault="0015276D" w:rsidP="006242D3">
      <w:pPr>
        <w:pStyle w:val="Textbody"/>
        <w:widowControl w:val="0"/>
        <w:numPr>
          <w:ilvl w:val="0"/>
          <w:numId w:val="29"/>
          <w:numberingChange w:id="315" w:author="Nathan Mceachen" w:date="2010-11-22T20:02:00Z" w:original="%1:6:0:."/>
        </w:numPr>
        <w:tabs>
          <w:tab w:val="left" w:pos="1414"/>
        </w:tabs>
        <w:autoSpaceDN w:val="0"/>
        <w:spacing w:after="0" w:line="240" w:lineRule="auto"/>
        <w:ind w:left="707" w:hanging="283"/>
        <w:textAlignment w:val="baseline"/>
      </w:pPr>
      <w:r>
        <w:t>To view the details of the participating object right-click on the node and select "Edit</w:t>
      </w:r>
      <w:ins w:id="316" w:author="Justin Naifeh" w:date="2010-11-25T00:43:00Z">
        <w:r w:rsidR="00382242">
          <w:t>.</w:t>
        </w:r>
      </w:ins>
      <w:r>
        <w:t>"</w:t>
      </w:r>
    </w:p>
    <w:p w:rsidR="0015276D" w:rsidRDefault="0015276D" w:rsidP="006242D3">
      <w:pPr>
        <w:pStyle w:val="Textbody"/>
        <w:widowControl w:val="0"/>
        <w:numPr>
          <w:ilvl w:val="0"/>
          <w:numId w:val="29"/>
          <w:numberingChange w:id="317" w:author="Nathan Mceachen" w:date="2010-11-22T20:02:00Z" w:original="%1:7:0:."/>
        </w:numPr>
        <w:tabs>
          <w:tab w:val="left" w:pos="1414"/>
        </w:tabs>
        <w:autoSpaceDN w:val="0"/>
        <w:spacing w:after="0" w:line="240" w:lineRule="auto"/>
        <w:ind w:left="707" w:hanging="283"/>
        <w:textAlignment w:val="baseline"/>
      </w:pPr>
      <w:r>
        <w:t>To view the details of the relationship right-click on the node and select "Edit Relationship</w:t>
      </w:r>
      <w:ins w:id="318" w:author="Justin Naifeh" w:date="2010-11-25T00:45:00Z">
        <w:r w:rsidR="009F53DC">
          <w:t>.</w:t>
        </w:r>
      </w:ins>
      <w:r>
        <w:t>"</w:t>
      </w:r>
    </w:p>
    <w:p w:rsidR="0015276D" w:rsidRPr="00E321DA" w:rsidRDefault="0015276D" w:rsidP="00CC74FB">
      <w:pPr>
        <w:pStyle w:val="Heading1"/>
      </w:pPr>
      <w:r w:rsidRPr="00E321DA">
        <w:t xml:space="preserve">Example of viewing the relationships  </w:t>
      </w:r>
    </w:p>
    <w:p w:rsidR="0015276D" w:rsidRPr="00AA0F85" w:rsidRDefault="0015276D" w:rsidP="00CC74FB">
      <w:r w:rsidRPr="00AA0F85">
        <w:t>In the previous example the Spray team "Team Smurf" has many Spray operators.  This is modeled</w:t>
      </w:r>
      <w:r>
        <w:t xml:space="preserve"> t</w:t>
      </w:r>
      <w:r w:rsidRPr="00AA0F85">
        <w:t>hrough the "In team" relationship.  Notice under the "In team Children" tab is a list of numbers.  These number</w:t>
      </w:r>
      <w:r w:rsidR="00CC74FB">
        <w:t>s</w:t>
      </w:r>
      <w:r w:rsidRPr="00AA0F85">
        <w:t xml:space="preserve"> are the key</w:t>
      </w:r>
      <w:r w:rsidR="00CC74FB">
        <w:t>s</w:t>
      </w:r>
      <w:r w:rsidRPr="00AA0F85">
        <w:t xml:space="preserve"> for the Spray operator objects.</w:t>
      </w:r>
    </w:p>
    <w:p w:rsidR="0015276D" w:rsidRPr="0075426B" w:rsidRDefault="00CC74FB" w:rsidP="006242D3">
      <w:pPr>
        <w:pStyle w:val="ListParagraph"/>
        <w:numPr>
          <w:ilvl w:val="0"/>
          <w:numId w:val="17"/>
          <w:numberingChange w:id="319" w:author="Nathan Mceachen" w:date="2010-11-22T20:02:00Z" w:original="%1:1:0:."/>
        </w:numPr>
      </w:pPr>
      <w:r>
        <w:t>E</w:t>
      </w:r>
      <w:r w:rsidR="0015276D" w:rsidRPr="0075426B">
        <w:t xml:space="preserve">xamine the participating object by </w:t>
      </w:r>
      <w:proofErr w:type="gramStart"/>
      <w:r w:rsidR="0015276D" w:rsidRPr="0075426B">
        <w:t>right-clicking</w:t>
      </w:r>
      <w:proofErr w:type="gramEnd"/>
      <w:r w:rsidR="0015276D" w:rsidRPr="0075426B">
        <w:t xml:space="preserve"> on its node and selecting "Edit</w:t>
      </w:r>
      <w:ins w:id="320" w:author="Justin Naifeh" w:date="2010-11-25T00:46:00Z">
        <w:r w:rsidR="009F53DC">
          <w:t>.</w:t>
        </w:r>
      </w:ins>
      <w:r w:rsidR="0015276D" w:rsidRPr="0075426B">
        <w:t>"</w:t>
      </w:r>
      <w:r w:rsidR="0015276D">
        <w:rPr>
          <w:b/>
          <w:noProof/>
          <w:lang w:bidi="ar-SA"/>
        </w:rPr>
        <w:drawing>
          <wp:inline distT="0" distB="0" distL="0" distR="0">
            <wp:extent cx="6332220" cy="4655185"/>
            <wp:effectExtent l="19050" t="0" r="0" b="0"/>
            <wp:docPr id="97" name="Picture 65" descr="sprayTeamView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View6.png"/>
                    <pic:cNvPicPr/>
                  </pic:nvPicPr>
                  <pic:blipFill>
                    <a:blip r:embed="rId34" cstate="print"/>
                    <a:stretch>
                      <a:fillRect/>
                    </a:stretch>
                  </pic:blipFill>
                  <pic:spPr>
                    <a:xfrm>
                      <a:off x="0" y="0"/>
                      <a:ext cx="6332220" cy="4655185"/>
                    </a:xfrm>
                    <a:prstGeom prst="rect">
                      <a:avLst/>
                    </a:prstGeom>
                  </pic:spPr>
                </pic:pic>
              </a:graphicData>
            </a:graphic>
          </wp:inline>
        </w:drawing>
      </w:r>
    </w:p>
    <w:p w:rsidR="0015276D" w:rsidRPr="0075426B" w:rsidRDefault="00CC74FB" w:rsidP="006242D3">
      <w:pPr>
        <w:pStyle w:val="ListParagraph"/>
        <w:numPr>
          <w:ilvl w:val="0"/>
          <w:numId w:val="17"/>
          <w:numberingChange w:id="321" w:author="Nathan Mceachen" w:date="2010-11-22T20:02:00Z" w:original="%1:2:0:."/>
        </w:numPr>
      </w:pPr>
      <w:r>
        <w:t>A</w:t>
      </w:r>
      <w:r w:rsidR="0015276D">
        <w:t xml:space="preserve"> new tab </w:t>
      </w:r>
      <w:r>
        <w:t xml:space="preserve">opens </w:t>
      </w:r>
      <w:r w:rsidR="0015276D">
        <w:t>with the details of the Team member object.</w:t>
      </w:r>
      <w:r w:rsidR="0015276D" w:rsidRPr="0075426B">
        <w:rPr>
          <w:noProof/>
          <w:lang w:bidi="ar-SA"/>
        </w:rPr>
        <w:t xml:space="preserve"> </w:t>
      </w:r>
      <w:r w:rsidR="0015276D">
        <w:rPr>
          <w:noProof/>
          <w:lang w:bidi="ar-SA"/>
        </w:rPr>
        <w:drawing>
          <wp:inline distT="0" distB="0" distL="0" distR="0">
            <wp:extent cx="6332220" cy="4642485"/>
            <wp:effectExtent l="19050" t="0" r="0" b="0"/>
            <wp:docPr id="98" name="Picture 68" descr="sprayTeamView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View7.png"/>
                    <pic:cNvPicPr/>
                  </pic:nvPicPr>
                  <pic:blipFill>
                    <a:blip r:embed="rId35" cstate="print"/>
                    <a:stretch>
                      <a:fillRect/>
                    </a:stretch>
                  </pic:blipFill>
                  <pic:spPr>
                    <a:xfrm>
                      <a:off x="0" y="0"/>
                      <a:ext cx="6332220" cy="4642485"/>
                    </a:xfrm>
                    <a:prstGeom prst="rect">
                      <a:avLst/>
                    </a:prstGeom>
                  </pic:spPr>
                </pic:pic>
              </a:graphicData>
            </a:graphic>
          </wp:inline>
        </w:drawing>
      </w:r>
    </w:p>
    <w:p w:rsidR="0015276D" w:rsidRDefault="00CC74FB" w:rsidP="006242D3">
      <w:pPr>
        <w:pStyle w:val="ListParagraph"/>
        <w:numPr>
          <w:ilvl w:val="0"/>
          <w:numId w:val="17"/>
          <w:numberingChange w:id="322" w:author="Nathan Mceachen" w:date="2010-11-22T20:02:00Z" w:original="%1:3:0:."/>
        </w:numPr>
      </w:pPr>
      <w:r>
        <w:t xml:space="preserve">To </w:t>
      </w:r>
      <w:r w:rsidR="0015276D" w:rsidRPr="0075426B">
        <w:t>examine</w:t>
      </w:r>
      <w:r>
        <w:t xml:space="preserve"> the relationship object itself, </w:t>
      </w:r>
      <w:r w:rsidR="0015276D" w:rsidRPr="0075426B">
        <w:t>click the "Edit relationship" option.</w:t>
      </w:r>
      <w:r w:rsidR="0015276D" w:rsidRPr="0075426B">
        <w:rPr>
          <w:noProof/>
          <w:lang w:bidi="ar-SA"/>
        </w:rPr>
        <w:t xml:space="preserve"> </w:t>
      </w:r>
      <w:r w:rsidR="0015276D">
        <w:rPr>
          <w:noProof/>
          <w:lang w:bidi="ar-SA"/>
        </w:rPr>
        <w:drawing>
          <wp:inline distT="0" distB="0" distL="0" distR="0">
            <wp:extent cx="6332220" cy="4647565"/>
            <wp:effectExtent l="19050" t="0" r="0" b="0"/>
            <wp:docPr id="99" name="Picture 70" descr="sprayTeamView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View8.png"/>
                    <pic:cNvPicPr/>
                  </pic:nvPicPr>
                  <pic:blipFill>
                    <a:blip r:embed="rId36" cstate="print"/>
                    <a:stretch>
                      <a:fillRect/>
                    </a:stretch>
                  </pic:blipFill>
                  <pic:spPr>
                    <a:xfrm>
                      <a:off x="0" y="0"/>
                      <a:ext cx="6332220" cy="4647565"/>
                    </a:xfrm>
                    <a:prstGeom prst="rect">
                      <a:avLst/>
                    </a:prstGeom>
                  </pic:spPr>
                </pic:pic>
              </a:graphicData>
            </a:graphic>
          </wp:inline>
        </w:drawing>
      </w:r>
    </w:p>
    <w:p w:rsidR="0015276D" w:rsidRPr="004B7FD7" w:rsidRDefault="00CC74FB" w:rsidP="006242D3">
      <w:pPr>
        <w:pStyle w:val="ListParagraph"/>
        <w:numPr>
          <w:ilvl w:val="0"/>
          <w:numId w:val="17"/>
          <w:numberingChange w:id="323" w:author="Nathan Mceachen" w:date="2010-11-22T20:02:00Z" w:original="%1:4:0:."/>
        </w:numPr>
      </w:pPr>
      <w:r>
        <w:t>A</w:t>
      </w:r>
      <w:r w:rsidR="0015276D" w:rsidRPr="0075426B">
        <w:t xml:space="preserve"> new tab </w:t>
      </w:r>
      <w:r>
        <w:t xml:space="preserve">opens </w:t>
      </w:r>
      <w:r w:rsidR="0015276D" w:rsidRPr="0075426B">
        <w:t>with the details of the relationship object.</w:t>
      </w:r>
      <w:r w:rsidR="0015276D">
        <w:t xml:space="preserve"> </w:t>
      </w:r>
      <w:r w:rsidR="0015276D">
        <w:rPr>
          <w:noProof/>
          <w:lang w:bidi="ar-SA"/>
        </w:rPr>
        <w:drawing>
          <wp:inline distT="0" distB="0" distL="0" distR="0">
            <wp:extent cx="6332220" cy="4642485"/>
            <wp:effectExtent l="19050" t="0" r="0" b="0"/>
            <wp:docPr id="100" name="Picture 72" descr="sprayTeamView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View9.png"/>
                    <pic:cNvPicPr/>
                  </pic:nvPicPr>
                  <pic:blipFill>
                    <a:blip r:embed="rId37" cstate="print"/>
                    <a:stretch>
                      <a:fillRect/>
                    </a:stretch>
                  </pic:blipFill>
                  <pic:spPr>
                    <a:xfrm>
                      <a:off x="0" y="0"/>
                      <a:ext cx="6332220" cy="4642485"/>
                    </a:xfrm>
                    <a:prstGeom prst="rect">
                      <a:avLst/>
                    </a:prstGeom>
                  </pic:spPr>
                </pic:pic>
              </a:graphicData>
            </a:graphic>
          </wp:inline>
        </w:drawing>
      </w:r>
    </w:p>
    <w:p w:rsidR="0015276D" w:rsidRPr="00E321DA" w:rsidRDefault="0015276D" w:rsidP="00CC74FB">
      <w:pPr>
        <w:pStyle w:val="Heading1"/>
      </w:pPr>
      <w:r w:rsidRPr="00E321DA">
        <w:t>Edit an existing relationship</w:t>
      </w:r>
    </w:p>
    <w:p w:rsidR="0015276D" w:rsidRPr="008D4590" w:rsidRDefault="0015276D" w:rsidP="0015276D">
      <w:pPr>
        <w:pStyle w:val="Textbody"/>
      </w:pPr>
      <w:r>
        <w:t>Editing a relationship is basically the same as editing a</w:t>
      </w:r>
      <w:r w:rsidR="00CC74FB">
        <w:t>n</w:t>
      </w:r>
      <w:r>
        <w:t xml:space="preserve"> object. The </w:t>
      </w:r>
      <w:r w:rsidR="00CC74FB">
        <w:t>primary</w:t>
      </w:r>
      <w:r>
        <w:t xml:space="preserve"> difference is finding the relationship object in which to edit.  See "Viewing a relationship" </w:t>
      </w:r>
      <w:r w:rsidR="00CC74FB">
        <w:t>for directions on</w:t>
      </w:r>
      <w:r>
        <w:t xml:space="preserve"> </w:t>
      </w:r>
      <w:r w:rsidR="00CC74FB">
        <w:t>viewing</w:t>
      </w:r>
      <w:r>
        <w:t xml:space="preserve"> relationship</w:t>
      </w:r>
      <w:r w:rsidR="00CC74FB">
        <w:t>s</w:t>
      </w:r>
      <w:r>
        <w:t>.</w:t>
      </w:r>
      <w:r w:rsidR="00E304B9">
        <w:t xml:space="preserve"> </w:t>
      </w:r>
      <w:r>
        <w:t xml:space="preserve"> One important fact to note is that it is impossible to change the parent or child or a relationship.  If a relationship is created with the wrong parent or child</w:t>
      </w:r>
      <w:r w:rsidR="00E304B9">
        <w:t>,</w:t>
      </w:r>
      <w:r>
        <w:t xml:space="preserve"> the only recourse is to</w:t>
      </w:r>
      <w:r w:rsidR="00E304B9">
        <w:t xml:space="preserve"> delete the relationship object,</w:t>
      </w:r>
      <w:r>
        <w:t xml:space="preserve"> create a new one with the correct parent and child, and copy the values from the deleted relationship.</w:t>
      </w:r>
    </w:p>
    <w:p w:rsidR="0015276D" w:rsidRPr="00E321DA" w:rsidRDefault="0015276D" w:rsidP="00E304B9">
      <w:pPr>
        <w:pStyle w:val="Heading1"/>
      </w:pPr>
      <w:r w:rsidRPr="00E321DA">
        <w:t>An example of editing a relationship</w:t>
      </w:r>
    </w:p>
    <w:p w:rsidR="0015276D" w:rsidRDefault="00E304B9" w:rsidP="006242D3">
      <w:pPr>
        <w:pStyle w:val="Textbody"/>
        <w:numPr>
          <w:ilvl w:val="0"/>
          <w:numId w:val="18"/>
          <w:numberingChange w:id="324" w:author="Nathan Mceachen" w:date="2010-11-22T20:02:00Z" w:original="%1:1:0:."/>
        </w:numPr>
      </w:pPr>
      <w:r>
        <w:t xml:space="preserve">Search for the Spray team "Team Kafue," </w:t>
      </w:r>
      <w:del w:id="325" w:author="Justin Naifeh" w:date="2010-11-25T00:24:00Z">
        <w:r w:rsidDel="005170B1">
          <w:delText>right click</w:delText>
        </w:r>
      </w:del>
      <w:ins w:id="326" w:author="Justin Naifeh" w:date="2010-11-25T00:24:00Z">
        <w:r w:rsidR="005170B1">
          <w:t>right-click</w:t>
        </w:r>
      </w:ins>
      <w:r>
        <w:t xml:space="preserve"> Team Member 125 of the </w:t>
      </w:r>
      <w:r w:rsidR="006C1C2B" w:rsidRPr="006C1C2B">
        <w:rPr>
          <w:i/>
          <w:rPrChange w:id="327" w:author="Nathan Mceachen" w:date="2010-11-22T21:25:00Z">
            <w:rPr>
              <w:sz w:val="18"/>
              <w:szCs w:val="18"/>
            </w:rPr>
          </w:rPrChange>
        </w:rPr>
        <w:t xml:space="preserve">In </w:t>
      </w:r>
      <w:del w:id="328" w:author="Nathan Mceachen" w:date="2010-11-22T21:25:00Z">
        <w:r w:rsidR="006C1C2B" w:rsidRPr="006C1C2B">
          <w:rPr>
            <w:i/>
            <w:rPrChange w:id="329" w:author="Nathan Mceachen" w:date="2010-11-22T21:25:00Z">
              <w:rPr>
                <w:sz w:val="18"/>
                <w:szCs w:val="18"/>
              </w:rPr>
            </w:rPrChange>
          </w:rPr>
          <w:delText xml:space="preserve">team </w:delText>
        </w:r>
      </w:del>
      <w:ins w:id="330" w:author="Nathan Mceachen" w:date="2010-11-22T21:25:00Z">
        <w:r w:rsidR="006C1C2B" w:rsidRPr="006C1C2B">
          <w:rPr>
            <w:i/>
            <w:rPrChange w:id="331" w:author="Nathan Mceachen" w:date="2010-11-22T21:25:00Z">
              <w:rPr>
                <w:sz w:val="18"/>
                <w:szCs w:val="18"/>
              </w:rPr>
            </w:rPrChange>
          </w:rPr>
          <w:t>Team</w:t>
        </w:r>
        <w:r w:rsidR="00801A80">
          <w:t xml:space="preserve"> </w:t>
        </w:r>
      </w:ins>
      <w:r>
        <w:t xml:space="preserve">relationship, and </w:t>
      </w:r>
      <w:r w:rsidR="0015276D">
        <w:t>click "Edit relationship</w:t>
      </w:r>
      <w:ins w:id="332" w:author="Justin Naifeh" w:date="2010-11-25T00:46:00Z">
        <w:r w:rsidR="0060180B">
          <w:t>.</w:t>
        </w:r>
      </w:ins>
      <w:r w:rsidR="0015276D">
        <w:t>"</w:t>
      </w:r>
      <w:del w:id="333" w:author="Justin Naifeh" w:date="2010-11-25T00:46:00Z">
        <w:r w:rsidR="0015276D" w:rsidDel="0060180B">
          <w:delText xml:space="preserve">. </w:delText>
        </w:r>
      </w:del>
      <w:r w:rsidR="0015276D">
        <w:rPr>
          <w:noProof/>
          <w:lang w:bidi="ar-SA"/>
        </w:rPr>
        <w:drawing>
          <wp:inline distT="0" distB="0" distL="0" distR="0">
            <wp:extent cx="6332220" cy="4658995"/>
            <wp:effectExtent l="19050" t="0" r="0" b="0"/>
            <wp:docPr id="101" name="Picture 73" descr="sprayTeamEditRelationsh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EditRelationship1.png"/>
                    <pic:cNvPicPr/>
                  </pic:nvPicPr>
                  <pic:blipFill>
                    <a:blip r:embed="rId38" cstate="print"/>
                    <a:stretch>
                      <a:fillRect/>
                    </a:stretch>
                  </pic:blipFill>
                  <pic:spPr>
                    <a:xfrm>
                      <a:off x="0" y="0"/>
                      <a:ext cx="6332220" cy="4658995"/>
                    </a:xfrm>
                    <a:prstGeom prst="rect">
                      <a:avLst/>
                    </a:prstGeom>
                  </pic:spPr>
                </pic:pic>
              </a:graphicData>
            </a:graphic>
          </wp:inline>
        </w:drawing>
      </w:r>
    </w:p>
    <w:p w:rsidR="0015276D" w:rsidRDefault="00E304B9" w:rsidP="006242D3">
      <w:pPr>
        <w:pStyle w:val="Textbody"/>
        <w:numPr>
          <w:ilvl w:val="0"/>
          <w:numId w:val="18"/>
          <w:numberingChange w:id="334" w:author="Nathan Mceachen" w:date="2010-11-22T20:02:00Z" w:original="%1:2:0:."/>
        </w:numPr>
      </w:pPr>
      <w:r>
        <w:t>A</w:t>
      </w:r>
      <w:r w:rsidR="0015276D">
        <w:t xml:space="preserve"> new tab </w:t>
      </w:r>
      <w:r>
        <w:t>opens for</w:t>
      </w:r>
      <w:r w:rsidR="0015276D">
        <w:t xml:space="preserve"> the relationship.</w:t>
      </w:r>
      <w:r w:rsidR="0015276D">
        <w:rPr>
          <w:noProof/>
          <w:lang w:bidi="ar-SA"/>
        </w:rPr>
        <w:drawing>
          <wp:inline distT="0" distB="0" distL="0" distR="0">
            <wp:extent cx="6332220" cy="4642485"/>
            <wp:effectExtent l="19050" t="0" r="0" b="0"/>
            <wp:docPr id="102" name="Picture 74" descr="sprayTeamEditRelationshi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EditRelationship2.png"/>
                    <pic:cNvPicPr/>
                  </pic:nvPicPr>
                  <pic:blipFill>
                    <a:blip r:embed="rId37" cstate="print"/>
                    <a:stretch>
                      <a:fillRect/>
                    </a:stretch>
                  </pic:blipFill>
                  <pic:spPr>
                    <a:xfrm>
                      <a:off x="0" y="0"/>
                      <a:ext cx="6332220" cy="4642485"/>
                    </a:xfrm>
                    <a:prstGeom prst="rect">
                      <a:avLst/>
                    </a:prstGeom>
                  </pic:spPr>
                </pic:pic>
              </a:graphicData>
            </a:graphic>
          </wp:inline>
        </w:drawing>
      </w:r>
    </w:p>
    <w:p w:rsidR="0015276D" w:rsidRDefault="00E304B9" w:rsidP="006242D3">
      <w:pPr>
        <w:pStyle w:val="Textbody"/>
        <w:numPr>
          <w:ilvl w:val="0"/>
          <w:numId w:val="18"/>
          <w:numberingChange w:id="335" w:author="Nathan Mceachen" w:date="2010-11-22T20:02:00Z" w:original="%1:3:0:."/>
        </w:numPr>
      </w:pPr>
      <w:r>
        <w:t>C</w:t>
      </w:r>
      <w:r w:rsidR="0015276D">
        <w:t>hange the Key Name to "Team Kafue-125</w:t>
      </w:r>
      <w:ins w:id="336" w:author="Justin Naifeh" w:date="2010-11-25T00:47:00Z">
        <w:r w:rsidR="0060180B">
          <w:t>.</w:t>
        </w:r>
      </w:ins>
      <w:r w:rsidR="0015276D">
        <w:t>"</w:t>
      </w:r>
      <w:del w:id="337" w:author="Justin Naifeh" w:date="2010-11-25T00:47:00Z">
        <w:r w:rsidR="0015276D" w:rsidDel="0060180B">
          <w:delText>.</w:delText>
        </w:r>
      </w:del>
      <w:r w:rsidR="0015276D">
        <w:rPr>
          <w:noProof/>
          <w:lang w:bidi="ar-SA"/>
        </w:rPr>
        <w:drawing>
          <wp:inline distT="0" distB="0" distL="0" distR="0">
            <wp:extent cx="6332220" cy="4642485"/>
            <wp:effectExtent l="19050" t="0" r="0" b="0"/>
            <wp:docPr id="103" name="Picture 75" descr="sprayTeamEditRelationshi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EditRelationship3.png"/>
                    <pic:cNvPicPr/>
                  </pic:nvPicPr>
                  <pic:blipFill>
                    <a:blip r:embed="rId39" cstate="print"/>
                    <a:stretch>
                      <a:fillRect/>
                    </a:stretch>
                  </pic:blipFill>
                  <pic:spPr>
                    <a:xfrm>
                      <a:off x="0" y="0"/>
                      <a:ext cx="6332220" cy="4642485"/>
                    </a:xfrm>
                    <a:prstGeom prst="rect">
                      <a:avLst/>
                    </a:prstGeom>
                  </pic:spPr>
                </pic:pic>
              </a:graphicData>
            </a:graphic>
          </wp:inline>
        </w:drawing>
      </w:r>
    </w:p>
    <w:p w:rsidR="0015276D" w:rsidRPr="002B0504" w:rsidRDefault="0015276D" w:rsidP="006242D3">
      <w:pPr>
        <w:pStyle w:val="Textbody"/>
        <w:numPr>
          <w:ilvl w:val="0"/>
          <w:numId w:val="18"/>
          <w:numberingChange w:id="338" w:author="Nathan Mceachen" w:date="2010-11-22T20:02:00Z" w:original="%1:4:0:."/>
        </w:numPr>
      </w:pPr>
      <w:r>
        <w:t xml:space="preserve">Apply the </w:t>
      </w:r>
      <w:r w:rsidR="00E304B9">
        <w:t>relationship</w:t>
      </w:r>
      <w:r>
        <w:t xml:space="preserve">.  </w:t>
      </w:r>
      <w:r>
        <w:rPr>
          <w:noProof/>
          <w:lang w:bidi="ar-SA"/>
        </w:rPr>
        <w:drawing>
          <wp:inline distT="0" distB="0" distL="0" distR="0">
            <wp:extent cx="6332220" cy="4642485"/>
            <wp:effectExtent l="19050" t="0" r="0" b="0"/>
            <wp:docPr id="104" name="Picture 76" descr="sprayTeamEditRelationshi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EditRelationship4.png"/>
                    <pic:cNvPicPr/>
                  </pic:nvPicPr>
                  <pic:blipFill>
                    <a:blip r:embed="rId40" cstate="print"/>
                    <a:stretch>
                      <a:fillRect/>
                    </a:stretch>
                  </pic:blipFill>
                  <pic:spPr>
                    <a:xfrm>
                      <a:off x="0" y="0"/>
                      <a:ext cx="6332220" cy="4642485"/>
                    </a:xfrm>
                    <a:prstGeom prst="rect">
                      <a:avLst/>
                    </a:prstGeom>
                  </pic:spPr>
                </pic:pic>
              </a:graphicData>
            </a:graphic>
          </wp:inline>
        </w:drawing>
      </w:r>
    </w:p>
    <w:p w:rsidR="0015276D" w:rsidRDefault="0015276D" w:rsidP="0015276D">
      <w:pPr>
        <w:pStyle w:val="Heading2"/>
        <w:spacing w:before="0" w:after="0"/>
      </w:pPr>
    </w:p>
    <w:p w:rsidR="0015276D" w:rsidRPr="00E321DA" w:rsidRDefault="0015276D" w:rsidP="0015276D">
      <w:pPr>
        <w:pStyle w:val="Heading3"/>
        <w:rPr>
          <w:sz w:val="36"/>
          <w:szCs w:val="36"/>
        </w:rPr>
      </w:pPr>
      <w:r w:rsidRPr="00E321DA">
        <w:rPr>
          <w:sz w:val="36"/>
          <w:szCs w:val="36"/>
        </w:rPr>
        <w:t>Add a new relationship</w:t>
      </w:r>
    </w:p>
    <w:p w:rsidR="0015276D" w:rsidRDefault="0015276D" w:rsidP="0015276D">
      <w:pPr>
        <w:pStyle w:val="Textbody"/>
      </w:pPr>
      <w:r>
        <w:t xml:space="preserve">Adding a relationship is accomplished in the same panel as viewing relationships.  See "Viewing a relationship" </w:t>
      </w:r>
      <w:r w:rsidR="00E304B9">
        <w:t xml:space="preserve">for details on </w:t>
      </w:r>
      <w:r>
        <w:t>view</w:t>
      </w:r>
      <w:r w:rsidR="00E304B9">
        <w:t>ing</w:t>
      </w:r>
      <w:r>
        <w:t xml:space="preserve"> relationships.</w:t>
      </w:r>
    </w:p>
    <w:p w:rsidR="0015276D" w:rsidRPr="000571CF" w:rsidRDefault="00E304B9" w:rsidP="006242D3">
      <w:pPr>
        <w:pStyle w:val="Textbody"/>
        <w:numPr>
          <w:ilvl w:val="0"/>
          <w:numId w:val="19"/>
          <w:numberingChange w:id="339" w:author="Nathan Mceachen" w:date="2010-11-22T20:02:00Z" w:original="%1:1:0:."/>
        </w:numPr>
      </w:pPr>
      <w:r>
        <w:t>Right-click a</w:t>
      </w:r>
      <w:r w:rsidR="0015276D">
        <w:t>nywhere in the</w:t>
      </w:r>
      <w:r w:rsidR="0015276D" w:rsidRPr="000571CF">
        <w:t xml:space="preserve"> relationship panel select</w:t>
      </w:r>
      <w:r>
        <w:t xml:space="preserve"> "Add a relationship</w:t>
      </w:r>
      <w:ins w:id="340" w:author="Justin Naifeh" w:date="2010-11-25T00:47:00Z">
        <w:r w:rsidR="0060180B">
          <w:t>.</w:t>
        </w:r>
      </w:ins>
      <w:r>
        <w:t>"</w:t>
      </w:r>
    </w:p>
    <w:p w:rsidR="0015276D" w:rsidRDefault="0015276D" w:rsidP="006242D3">
      <w:pPr>
        <w:pStyle w:val="Textbody"/>
        <w:numPr>
          <w:ilvl w:val="0"/>
          <w:numId w:val="19"/>
          <w:numberingChange w:id="341" w:author="Nathan Mceachen" w:date="2010-11-22T20:02:00Z" w:original="%1:2:0:."/>
        </w:numPr>
      </w:pPr>
      <w:r>
        <w:t>A pop-up appears to search for and select the other participating object in the relations</w:t>
      </w:r>
      <w:r w:rsidR="00E304B9">
        <w:t>hip (See Reference Attribute for more info)</w:t>
      </w:r>
      <w:ins w:id="342" w:author="Justin Naifeh" w:date="2010-11-25T00:47:00Z">
        <w:r w:rsidR="0060180B">
          <w:t>.</w:t>
        </w:r>
      </w:ins>
    </w:p>
    <w:p w:rsidR="0015276D" w:rsidRDefault="0015276D" w:rsidP="006242D3">
      <w:pPr>
        <w:pStyle w:val="Textbody"/>
        <w:numPr>
          <w:ilvl w:val="0"/>
          <w:numId w:val="19"/>
          <w:numberingChange w:id="343" w:author="Nathan Mceachen" w:date="2010-11-22T20:02:00Z" w:original="%1:3:0:."/>
        </w:numPr>
      </w:pPr>
      <w:r>
        <w:t>Once the other participating object has been selected a new tab appears for editing the relationship.</w:t>
      </w:r>
    </w:p>
    <w:p w:rsidR="0015276D" w:rsidRDefault="00E304B9" w:rsidP="006242D3">
      <w:pPr>
        <w:pStyle w:val="Textbody"/>
        <w:numPr>
          <w:ilvl w:val="0"/>
          <w:numId w:val="19"/>
          <w:numberingChange w:id="344" w:author="Nathan Mceachen" w:date="2010-11-22T20:02:00Z" w:original="%1:4:0:."/>
        </w:numPr>
      </w:pPr>
      <w:r>
        <w:t>Edit attribute values as desired</w:t>
      </w:r>
      <w:ins w:id="345" w:author="Justin Naifeh" w:date="2010-11-25T00:47:00Z">
        <w:r w:rsidR="0060180B">
          <w:t>.</w:t>
        </w:r>
      </w:ins>
    </w:p>
    <w:p w:rsidR="0015276D" w:rsidRDefault="0015276D" w:rsidP="006242D3">
      <w:pPr>
        <w:pStyle w:val="Textbody"/>
        <w:numPr>
          <w:ilvl w:val="0"/>
          <w:numId w:val="19"/>
          <w:numberingChange w:id="346" w:author="Nathan Mceachen" w:date="2010-11-22T20:02:00Z" w:original="%1:5:0:."/>
        </w:numPr>
      </w:pPr>
      <w:r>
        <w:t xml:space="preserve">Click "Apply" to </w:t>
      </w:r>
      <w:r w:rsidR="00E304B9">
        <w:t>save</w:t>
      </w:r>
      <w:r>
        <w:t xml:space="preserve"> the relationship</w:t>
      </w:r>
      <w:r w:rsidR="00E304B9">
        <w:t>.</w:t>
      </w:r>
    </w:p>
    <w:p w:rsidR="0015276D" w:rsidRDefault="0015276D" w:rsidP="0015276D">
      <w:pPr>
        <w:pStyle w:val="Textbody"/>
      </w:pPr>
    </w:p>
    <w:p w:rsidR="0015276D" w:rsidRDefault="0015276D" w:rsidP="00E304B9">
      <w:pPr>
        <w:pStyle w:val="Heading1"/>
      </w:pPr>
      <w:r w:rsidRPr="00E321DA">
        <w:t>An example of adding a new relationship</w:t>
      </w:r>
    </w:p>
    <w:p w:rsidR="00E304B9" w:rsidRPr="00E304B9" w:rsidRDefault="00E304B9" w:rsidP="00E304B9">
      <w:r>
        <w:t>This example shows the addition of a Spray Operator to the Spray team “A Created Team” created in a previous example.</w:t>
      </w:r>
    </w:p>
    <w:p w:rsidR="0015276D" w:rsidRDefault="0015276D" w:rsidP="006242D3">
      <w:pPr>
        <w:pStyle w:val="Textbody"/>
        <w:numPr>
          <w:ilvl w:val="0"/>
          <w:numId w:val="20"/>
          <w:numberingChange w:id="347" w:author="Nathan Mceachen" w:date="2010-11-22T20:02:00Z" w:original="%1:1:0:."/>
        </w:numPr>
      </w:pPr>
      <w:r>
        <w:t xml:space="preserve">Select "Add a relationship" from the </w:t>
      </w:r>
      <w:r w:rsidR="00E304B9">
        <w:t xml:space="preserve">“In Team” </w:t>
      </w:r>
      <w:r>
        <w:t>relationship panel.</w:t>
      </w:r>
      <w:r w:rsidR="00E304B9">
        <w:t xml:space="preserve"> </w:t>
      </w:r>
      <w:r>
        <w:rPr>
          <w:noProof/>
          <w:lang w:bidi="ar-SA"/>
        </w:rPr>
        <w:drawing>
          <wp:inline distT="0" distB="0" distL="0" distR="0">
            <wp:extent cx="6332220" cy="4650105"/>
            <wp:effectExtent l="19050" t="0" r="0" b="0"/>
            <wp:docPr id="105" name="Picture 77" descr="sprayTeamCreateRelationsh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CreateRelationship1.png"/>
                    <pic:cNvPicPr/>
                  </pic:nvPicPr>
                  <pic:blipFill>
                    <a:blip r:embed="rId41" cstate="print"/>
                    <a:stretch>
                      <a:fillRect/>
                    </a:stretch>
                  </pic:blipFill>
                  <pic:spPr>
                    <a:xfrm>
                      <a:off x="0" y="0"/>
                      <a:ext cx="6332220" cy="4650105"/>
                    </a:xfrm>
                    <a:prstGeom prst="rect">
                      <a:avLst/>
                    </a:prstGeom>
                  </pic:spPr>
                </pic:pic>
              </a:graphicData>
            </a:graphic>
          </wp:inline>
        </w:drawing>
      </w:r>
    </w:p>
    <w:p w:rsidR="0015276D" w:rsidRDefault="0015276D" w:rsidP="006242D3">
      <w:pPr>
        <w:pStyle w:val="Textbody"/>
        <w:numPr>
          <w:ilvl w:val="0"/>
          <w:numId w:val="20"/>
          <w:numberingChange w:id="348" w:author="Nathan Mceachen" w:date="2010-11-22T20:02:00Z" w:original="%1:2:0:."/>
        </w:numPr>
      </w:pPr>
      <w:r>
        <w:t xml:space="preserve">A pop-up </w:t>
      </w:r>
      <w:r w:rsidR="00E304B9">
        <w:t xml:space="preserve">opens </w:t>
      </w:r>
      <w:r>
        <w:t xml:space="preserve">to search </w:t>
      </w:r>
      <w:r w:rsidR="00E304B9">
        <w:t xml:space="preserve">for </w:t>
      </w:r>
      <w:r>
        <w:t>a Team Member.</w:t>
      </w:r>
      <w:r>
        <w:rPr>
          <w:noProof/>
          <w:lang w:bidi="ar-SA"/>
        </w:rPr>
        <w:drawing>
          <wp:inline distT="0" distB="0" distL="0" distR="0">
            <wp:extent cx="6332220" cy="4660900"/>
            <wp:effectExtent l="19050" t="0" r="0" b="0"/>
            <wp:docPr id="106" name="Picture 79" descr="sprayTeamCreateRelationshi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CreateRelationship2.png"/>
                    <pic:cNvPicPr/>
                  </pic:nvPicPr>
                  <pic:blipFill>
                    <a:blip r:embed="rId42" cstate="print"/>
                    <a:stretch>
                      <a:fillRect/>
                    </a:stretch>
                  </pic:blipFill>
                  <pic:spPr>
                    <a:xfrm>
                      <a:off x="0" y="0"/>
                      <a:ext cx="6332220" cy="4660900"/>
                    </a:xfrm>
                    <a:prstGeom prst="rect">
                      <a:avLst/>
                    </a:prstGeom>
                  </pic:spPr>
                </pic:pic>
              </a:graphicData>
            </a:graphic>
          </wp:inline>
        </w:drawing>
      </w:r>
    </w:p>
    <w:p w:rsidR="0015276D" w:rsidRDefault="00E304B9" w:rsidP="006242D3">
      <w:pPr>
        <w:pStyle w:val="Textbody"/>
        <w:numPr>
          <w:ilvl w:val="0"/>
          <w:numId w:val="20"/>
          <w:numberingChange w:id="349" w:author="Nathan Mceachen" w:date="2010-11-22T20:02:00Z" w:original="%1:3:0:."/>
        </w:numPr>
      </w:pPr>
      <w:r>
        <w:t xml:space="preserve">Set the form to search for </w:t>
      </w:r>
      <w:r w:rsidR="0015276D">
        <w:t xml:space="preserve">Team members </w:t>
      </w:r>
      <w:del w:id="350" w:author="Nathan Mceachen" w:date="2010-11-22T21:29:00Z">
        <w:r w:rsidR="0015276D" w:rsidDel="000E689B">
          <w:delText xml:space="preserve">which </w:delText>
        </w:r>
      </w:del>
      <w:ins w:id="351" w:author="Nathan Mceachen" w:date="2010-11-22T21:29:00Z">
        <w:r w:rsidR="000E689B">
          <w:t xml:space="preserve">who </w:t>
        </w:r>
      </w:ins>
      <w:r w:rsidR="0015276D">
        <w:t>are Spray operators and not Spray leaders.</w:t>
      </w:r>
      <w:r w:rsidR="0015276D">
        <w:rPr>
          <w:noProof/>
          <w:lang w:bidi="ar-SA"/>
        </w:rPr>
        <w:drawing>
          <wp:inline distT="0" distB="0" distL="0" distR="0">
            <wp:extent cx="6332220" cy="4629150"/>
            <wp:effectExtent l="19050" t="0" r="0" b="0"/>
            <wp:docPr id="107" name="Picture 80" descr="sprayTeamCreateRelationshi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CreateRelationship3.png"/>
                    <pic:cNvPicPr/>
                  </pic:nvPicPr>
                  <pic:blipFill>
                    <a:blip r:embed="rId43" cstate="print"/>
                    <a:stretch>
                      <a:fillRect/>
                    </a:stretch>
                  </pic:blipFill>
                  <pic:spPr>
                    <a:xfrm>
                      <a:off x="0" y="0"/>
                      <a:ext cx="6332220" cy="4629150"/>
                    </a:xfrm>
                    <a:prstGeom prst="rect">
                      <a:avLst/>
                    </a:prstGeom>
                  </pic:spPr>
                </pic:pic>
              </a:graphicData>
            </a:graphic>
          </wp:inline>
        </w:drawing>
      </w:r>
    </w:p>
    <w:p w:rsidR="0015276D" w:rsidRDefault="00E304B9" w:rsidP="006242D3">
      <w:pPr>
        <w:pStyle w:val="Textbody"/>
        <w:numPr>
          <w:ilvl w:val="0"/>
          <w:numId w:val="20"/>
          <w:numberingChange w:id="352" w:author="Nathan Mceachen" w:date="2010-11-22T20:02:00Z" w:original="%1:4:0:."/>
        </w:numPr>
      </w:pPr>
      <w:del w:id="353" w:author="Justin Naifeh" w:date="2010-11-25T00:23:00Z">
        <w:r w:rsidDel="008C38BE">
          <w:delText>Double click</w:delText>
        </w:r>
      </w:del>
      <w:ins w:id="354" w:author="Justin Naifeh" w:date="2010-11-25T00:23:00Z">
        <w:r w:rsidR="008C38BE">
          <w:t>Double-click</w:t>
        </w:r>
      </w:ins>
      <w:r>
        <w:t xml:space="preserve"> to select Team member "132." Alternatively, right-click and choose “Select.”</w:t>
      </w:r>
      <w:r w:rsidR="0015276D">
        <w:rPr>
          <w:noProof/>
          <w:lang w:bidi="ar-SA"/>
        </w:rPr>
        <w:drawing>
          <wp:inline distT="0" distB="0" distL="0" distR="0">
            <wp:extent cx="6332220" cy="4631055"/>
            <wp:effectExtent l="19050" t="0" r="0" b="0"/>
            <wp:docPr id="108" name="Picture 81" descr="sprayTeamCreateRelationshi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CreateRelationship4.png"/>
                    <pic:cNvPicPr/>
                  </pic:nvPicPr>
                  <pic:blipFill>
                    <a:blip r:embed="rId44" cstate="print"/>
                    <a:stretch>
                      <a:fillRect/>
                    </a:stretch>
                  </pic:blipFill>
                  <pic:spPr>
                    <a:xfrm>
                      <a:off x="0" y="0"/>
                      <a:ext cx="6332220" cy="4631055"/>
                    </a:xfrm>
                    <a:prstGeom prst="rect">
                      <a:avLst/>
                    </a:prstGeom>
                  </pic:spPr>
                </pic:pic>
              </a:graphicData>
            </a:graphic>
          </wp:inline>
        </w:drawing>
      </w:r>
    </w:p>
    <w:p w:rsidR="0015276D" w:rsidRDefault="0015276D" w:rsidP="006242D3">
      <w:pPr>
        <w:pStyle w:val="Textbody"/>
        <w:numPr>
          <w:ilvl w:val="0"/>
          <w:numId w:val="20"/>
          <w:numberingChange w:id="355" w:author="Nathan Mceachen" w:date="2010-11-22T20:02:00Z" w:original="%1:5:0:."/>
        </w:numPr>
      </w:pPr>
      <w:r>
        <w:t xml:space="preserve">A new tab </w:t>
      </w:r>
      <w:r w:rsidR="00E304B9">
        <w:t xml:space="preserve">opens </w:t>
      </w:r>
      <w:r>
        <w:t>with the form for editing the relationship object.</w:t>
      </w:r>
      <w:r>
        <w:rPr>
          <w:noProof/>
          <w:lang w:bidi="ar-SA"/>
        </w:rPr>
        <w:drawing>
          <wp:inline distT="0" distB="0" distL="0" distR="0">
            <wp:extent cx="6332220" cy="4642485"/>
            <wp:effectExtent l="19050" t="0" r="0" b="0"/>
            <wp:docPr id="109" name="Picture 82" descr="sprayTeamCreateRelationshi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CreateRelationship5.png"/>
                    <pic:cNvPicPr/>
                  </pic:nvPicPr>
                  <pic:blipFill>
                    <a:blip r:embed="rId45" cstate="print"/>
                    <a:stretch>
                      <a:fillRect/>
                    </a:stretch>
                  </pic:blipFill>
                  <pic:spPr>
                    <a:xfrm>
                      <a:off x="0" y="0"/>
                      <a:ext cx="6332220" cy="4642485"/>
                    </a:xfrm>
                    <a:prstGeom prst="rect">
                      <a:avLst/>
                    </a:prstGeom>
                  </pic:spPr>
                </pic:pic>
              </a:graphicData>
            </a:graphic>
          </wp:inline>
        </w:drawing>
      </w:r>
    </w:p>
    <w:p w:rsidR="0015276D" w:rsidRDefault="00E13F23" w:rsidP="006242D3">
      <w:pPr>
        <w:pStyle w:val="Textbody"/>
        <w:numPr>
          <w:ilvl w:val="0"/>
          <w:numId w:val="20"/>
          <w:numberingChange w:id="356" w:author="Nathan Mceachen" w:date="2010-11-22T20:02:00Z" w:original="%1:6:0:."/>
        </w:numPr>
      </w:pPr>
      <w:r>
        <w:t>C</w:t>
      </w:r>
      <w:r w:rsidR="0015276D">
        <w:t xml:space="preserve">hange the key of the relationship to </w:t>
      </w:r>
      <w:r>
        <w:t>"A Created Team - 132</w:t>
      </w:r>
      <w:r w:rsidR="0015276D">
        <w:t>.</w:t>
      </w:r>
      <w:r>
        <w:t>”</w:t>
      </w:r>
      <w:r w:rsidR="0015276D">
        <w:rPr>
          <w:noProof/>
          <w:lang w:bidi="ar-SA"/>
        </w:rPr>
        <w:drawing>
          <wp:inline distT="0" distB="0" distL="0" distR="0">
            <wp:extent cx="6332220" cy="4642485"/>
            <wp:effectExtent l="19050" t="0" r="0" b="0"/>
            <wp:docPr id="110" name="Picture 83" descr="sprayTeamCreateRelationshi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CreateRelationship6.png"/>
                    <pic:cNvPicPr/>
                  </pic:nvPicPr>
                  <pic:blipFill>
                    <a:blip r:embed="rId46" cstate="print"/>
                    <a:stretch>
                      <a:fillRect/>
                    </a:stretch>
                  </pic:blipFill>
                  <pic:spPr>
                    <a:xfrm>
                      <a:off x="0" y="0"/>
                      <a:ext cx="6332220" cy="4642485"/>
                    </a:xfrm>
                    <a:prstGeom prst="rect">
                      <a:avLst/>
                    </a:prstGeom>
                  </pic:spPr>
                </pic:pic>
              </a:graphicData>
            </a:graphic>
          </wp:inline>
        </w:drawing>
      </w:r>
    </w:p>
    <w:p w:rsidR="0015276D" w:rsidRDefault="0015276D" w:rsidP="006242D3">
      <w:pPr>
        <w:pStyle w:val="Textbody"/>
        <w:numPr>
          <w:ilvl w:val="0"/>
          <w:numId w:val="20"/>
          <w:numberingChange w:id="357" w:author="Nathan Mceachen" w:date="2010-11-22T20:02:00Z" w:original="%1:7:0:."/>
        </w:numPr>
      </w:pPr>
      <w:r>
        <w:t xml:space="preserve">Click </w:t>
      </w:r>
      <w:del w:id="358" w:author="Justin Naifeh" w:date="2010-11-25T00:48:00Z">
        <w:r w:rsidDel="00890B33">
          <w:delText xml:space="preserve">apply </w:delText>
        </w:r>
      </w:del>
      <w:ins w:id="359" w:author="Justin Naifeh" w:date="2010-11-25T00:48:00Z">
        <w:r w:rsidR="00890B33">
          <w:t>“</w:t>
        </w:r>
        <w:r w:rsidR="00890B33">
          <w:t>Apply</w:t>
        </w:r>
        <w:r w:rsidR="00890B33">
          <w:t>”</w:t>
        </w:r>
        <w:r w:rsidR="00890B33">
          <w:t xml:space="preserve"> </w:t>
        </w:r>
      </w:ins>
      <w:r>
        <w:t xml:space="preserve">to </w:t>
      </w:r>
      <w:r w:rsidR="00E13F23">
        <w:t>save</w:t>
      </w:r>
      <w:r>
        <w:t xml:space="preserve"> the </w:t>
      </w:r>
      <w:r w:rsidR="00E13F23">
        <w:t>relationship</w:t>
      </w:r>
      <w:r>
        <w:t>.</w:t>
      </w:r>
      <w:r>
        <w:rPr>
          <w:noProof/>
          <w:lang w:bidi="ar-SA"/>
        </w:rPr>
        <w:drawing>
          <wp:inline distT="0" distB="0" distL="0" distR="0">
            <wp:extent cx="6332220" cy="4642485"/>
            <wp:effectExtent l="19050" t="0" r="0" b="0"/>
            <wp:docPr id="111" name="Picture 86" descr="sprayTeamCreateRelationshi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CreateRelationship7.png"/>
                    <pic:cNvPicPr/>
                  </pic:nvPicPr>
                  <pic:blipFill>
                    <a:blip r:embed="rId47" cstate="print"/>
                    <a:stretch>
                      <a:fillRect/>
                    </a:stretch>
                  </pic:blipFill>
                  <pic:spPr>
                    <a:xfrm>
                      <a:off x="0" y="0"/>
                      <a:ext cx="6332220" cy="4642485"/>
                    </a:xfrm>
                    <a:prstGeom prst="rect">
                      <a:avLst/>
                    </a:prstGeom>
                  </pic:spPr>
                </pic:pic>
              </a:graphicData>
            </a:graphic>
          </wp:inline>
        </w:drawing>
      </w:r>
    </w:p>
    <w:p w:rsidR="0015276D" w:rsidRDefault="0015276D" w:rsidP="006242D3">
      <w:pPr>
        <w:pStyle w:val="Textbody"/>
        <w:numPr>
          <w:ilvl w:val="0"/>
          <w:numId w:val="20"/>
          <w:numberingChange w:id="360" w:author="Nathan Mceachen" w:date="2010-11-22T20:02:00Z" w:original="%1:8:0:."/>
        </w:numPr>
      </w:pPr>
      <w:r>
        <w:t>Some fields will be auto-populated when the relationship is applied</w:t>
      </w:r>
      <w:ins w:id="361" w:author="Justin Naifeh" w:date="2010-11-25T00:49:00Z">
        <w:r w:rsidR="00890B33">
          <w:t>.</w:t>
        </w:r>
      </w:ins>
      <w:r>
        <w:rPr>
          <w:noProof/>
          <w:lang w:bidi="ar-SA"/>
        </w:rPr>
        <w:drawing>
          <wp:inline distT="0" distB="0" distL="0" distR="0">
            <wp:extent cx="6332220" cy="4642485"/>
            <wp:effectExtent l="19050" t="0" r="0" b="0"/>
            <wp:docPr id="112" name="Picture 85" descr="sprayTeamCreateRelationshi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CreateRelationship8.png"/>
                    <pic:cNvPicPr/>
                  </pic:nvPicPr>
                  <pic:blipFill>
                    <a:blip r:embed="rId48" cstate="print"/>
                    <a:stretch>
                      <a:fillRect/>
                    </a:stretch>
                  </pic:blipFill>
                  <pic:spPr>
                    <a:xfrm>
                      <a:off x="0" y="0"/>
                      <a:ext cx="6332220" cy="4642485"/>
                    </a:xfrm>
                    <a:prstGeom prst="rect">
                      <a:avLst/>
                    </a:prstGeom>
                  </pic:spPr>
                </pic:pic>
              </a:graphicData>
            </a:graphic>
          </wp:inline>
        </w:drawing>
      </w:r>
    </w:p>
    <w:p w:rsidR="0015276D" w:rsidRPr="000571CF" w:rsidRDefault="0015276D" w:rsidP="006242D3">
      <w:pPr>
        <w:pStyle w:val="Textbody"/>
        <w:numPr>
          <w:ilvl w:val="0"/>
          <w:numId w:val="20"/>
          <w:numberingChange w:id="362" w:author="Nathan Mceachen" w:date="2010-11-22T20:02:00Z" w:original="%1:9:0:."/>
        </w:numPr>
      </w:pPr>
      <w:r>
        <w:t>View the Spray team "A Created Team" to see the new relationship with Team member "132</w:t>
      </w:r>
      <w:ins w:id="363" w:author="Justin Naifeh" w:date="2010-11-25T00:50:00Z">
        <w:r w:rsidR="00890B33">
          <w:t>.</w:t>
        </w:r>
      </w:ins>
      <w:r>
        <w:t>"</w:t>
      </w:r>
      <w:r>
        <w:rPr>
          <w:noProof/>
          <w:lang w:bidi="ar-SA"/>
        </w:rPr>
        <w:drawing>
          <wp:inline distT="0" distB="0" distL="0" distR="0">
            <wp:extent cx="6332220" cy="4642485"/>
            <wp:effectExtent l="19050" t="0" r="0" b="0"/>
            <wp:docPr id="113" name="Picture 88" descr="sprayTeamCreateRelationshi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CreateRelationship9.png"/>
                    <pic:cNvPicPr/>
                  </pic:nvPicPr>
                  <pic:blipFill>
                    <a:blip r:embed="rId49" cstate="print"/>
                    <a:stretch>
                      <a:fillRect/>
                    </a:stretch>
                  </pic:blipFill>
                  <pic:spPr>
                    <a:xfrm>
                      <a:off x="0" y="0"/>
                      <a:ext cx="6332220" cy="4642485"/>
                    </a:xfrm>
                    <a:prstGeom prst="rect">
                      <a:avLst/>
                    </a:prstGeom>
                  </pic:spPr>
                </pic:pic>
              </a:graphicData>
            </a:graphic>
          </wp:inline>
        </w:drawing>
      </w:r>
    </w:p>
    <w:p w:rsidR="0015276D" w:rsidRDefault="0015276D" w:rsidP="0015276D">
      <w:pPr>
        <w:pStyle w:val="Heading2"/>
        <w:spacing w:before="0" w:after="0"/>
      </w:pPr>
    </w:p>
    <w:p w:rsidR="00BA552C" w:rsidRPr="00E321DA" w:rsidRDefault="00BA552C" w:rsidP="00BA552C">
      <w:pPr>
        <w:pStyle w:val="Heading3"/>
        <w:rPr>
          <w:sz w:val="36"/>
          <w:szCs w:val="36"/>
        </w:rPr>
      </w:pPr>
      <w:r>
        <w:rPr>
          <w:sz w:val="36"/>
          <w:szCs w:val="36"/>
        </w:rPr>
        <w:t>Deleting</w:t>
      </w:r>
      <w:r w:rsidRPr="00E321DA">
        <w:rPr>
          <w:sz w:val="36"/>
          <w:szCs w:val="36"/>
        </w:rPr>
        <w:t xml:space="preserve"> relationship</w:t>
      </w:r>
      <w:r>
        <w:rPr>
          <w:sz w:val="36"/>
          <w:szCs w:val="36"/>
        </w:rPr>
        <w:t>s</w:t>
      </w:r>
    </w:p>
    <w:p w:rsidR="00BA552C" w:rsidRDefault="00BA552C" w:rsidP="00BA552C">
      <w:pPr>
        <w:pStyle w:val="Textbody"/>
      </w:pPr>
      <w:r>
        <w:t xml:space="preserve">Similar to deleting an object, deleting a relationship is done when viewing the relationship.  See "Viewing a relationship" </w:t>
      </w:r>
      <w:r w:rsidR="0091223D">
        <w:t>for details on</w:t>
      </w:r>
      <w:r>
        <w:t xml:space="preserve"> view</w:t>
      </w:r>
      <w:r w:rsidR="0091223D">
        <w:t>ing</w:t>
      </w:r>
      <w:r>
        <w:t xml:space="preserve"> </w:t>
      </w:r>
      <w:r w:rsidR="0091223D">
        <w:t>relationships.</w:t>
      </w:r>
    </w:p>
    <w:p w:rsidR="00445702" w:rsidRDefault="00BA552C" w:rsidP="006242D3">
      <w:pPr>
        <w:pStyle w:val="Textbody"/>
        <w:numPr>
          <w:ilvl w:val="0"/>
          <w:numId w:val="21"/>
          <w:numberingChange w:id="364" w:author="Nathan Mceachen" w:date="2010-11-22T20:02:00Z" w:original="%1:1:0:."/>
        </w:numPr>
      </w:pPr>
      <w:r>
        <w:t>Select the relationship object to edit.</w:t>
      </w:r>
    </w:p>
    <w:p w:rsidR="00445702" w:rsidRDefault="00BA552C" w:rsidP="006242D3">
      <w:pPr>
        <w:pStyle w:val="Textbody"/>
        <w:numPr>
          <w:ilvl w:val="0"/>
          <w:numId w:val="21"/>
          <w:numberingChange w:id="365" w:author="Nathan Mceachen" w:date="2010-11-22T20:02:00Z" w:original="%1:2:0:."/>
        </w:numPr>
      </w:pPr>
      <w:r>
        <w:t xml:space="preserve">A new tab with the details of the relationship </w:t>
      </w:r>
      <w:r w:rsidR="0091223D">
        <w:t>opens</w:t>
      </w:r>
      <w:r>
        <w:t>.</w:t>
      </w:r>
    </w:p>
    <w:p w:rsidR="00445702" w:rsidRDefault="00BA552C" w:rsidP="006242D3">
      <w:pPr>
        <w:pStyle w:val="Textbody"/>
        <w:numPr>
          <w:ilvl w:val="0"/>
          <w:numId w:val="21"/>
          <w:numberingChange w:id="366" w:author="Nathan Mceachen" w:date="2010-11-22T20:02:00Z" w:original="%1:3:0:."/>
        </w:numPr>
      </w:pPr>
      <w:r>
        <w:t>Scroll down to the bottom of the tab and click "Delete</w:t>
      </w:r>
      <w:r w:rsidR="0091223D">
        <w:t>.</w:t>
      </w:r>
      <w:r>
        <w:t>"</w:t>
      </w:r>
    </w:p>
    <w:p w:rsidR="00BA552C" w:rsidRDefault="00BA552C" w:rsidP="00BA552C">
      <w:pPr>
        <w:pStyle w:val="Textbody"/>
      </w:pPr>
    </w:p>
    <w:p w:rsidR="00BA552C" w:rsidRDefault="00BA552C" w:rsidP="0091223D">
      <w:pPr>
        <w:pStyle w:val="Heading1"/>
      </w:pPr>
      <w:r w:rsidRPr="00E321DA">
        <w:t xml:space="preserve">An example of </w:t>
      </w:r>
      <w:r w:rsidR="00BB488E">
        <w:t>deleting a</w:t>
      </w:r>
      <w:r w:rsidRPr="00E321DA">
        <w:t xml:space="preserve"> relationship</w:t>
      </w:r>
    </w:p>
    <w:p w:rsidR="0091223D" w:rsidRPr="0091223D" w:rsidRDefault="0091223D" w:rsidP="0091223D">
      <w:r>
        <w:t>This example deletes the relationship from the creation example.</w:t>
      </w:r>
    </w:p>
    <w:p w:rsidR="00445702" w:rsidRDefault="0091223D" w:rsidP="006242D3">
      <w:pPr>
        <w:pStyle w:val="Textbody"/>
        <w:numPr>
          <w:ilvl w:val="0"/>
          <w:numId w:val="22"/>
          <w:numberingChange w:id="367" w:author="Nathan Mceachen" w:date="2010-11-22T20:02:00Z" w:original="%1:1:0:."/>
        </w:numPr>
      </w:pPr>
      <w:r>
        <w:t>F</w:t>
      </w:r>
      <w:r w:rsidR="00BB488E">
        <w:t>irst view the Spray team "A Created Team</w:t>
      </w:r>
      <w:r>
        <w:t>.</w:t>
      </w:r>
      <w:r w:rsidR="00BB488E">
        <w:t>"</w:t>
      </w:r>
      <w:r w:rsidR="001D38F1">
        <w:rPr>
          <w:noProof/>
          <w:lang w:bidi="ar-SA"/>
        </w:rPr>
        <w:drawing>
          <wp:inline distT="0" distB="0" distL="0" distR="0">
            <wp:extent cx="6332220" cy="4642485"/>
            <wp:effectExtent l="19050" t="0" r="0" b="0"/>
            <wp:docPr id="90" name="Picture 89" descr="sprayTeamDeleteRelationsh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DeleteRelationship1.png"/>
                    <pic:cNvPicPr/>
                  </pic:nvPicPr>
                  <pic:blipFill>
                    <a:blip r:embed="rId50" cstate="print"/>
                    <a:stretch>
                      <a:fillRect/>
                    </a:stretch>
                  </pic:blipFill>
                  <pic:spPr>
                    <a:xfrm>
                      <a:off x="0" y="0"/>
                      <a:ext cx="6332220" cy="4642485"/>
                    </a:xfrm>
                    <a:prstGeom prst="rect">
                      <a:avLst/>
                    </a:prstGeom>
                  </pic:spPr>
                </pic:pic>
              </a:graphicData>
            </a:graphic>
          </wp:inline>
        </w:drawing>
      </w:r>
    </w:p>
    <w:p w:rsidR="00445702" w:rsidRDefault="0091223D" w:rsidP="006242D3">
      <w:pPr>
        <w:pStyle w:val="Textbody"/>
        <w:numPr>
          <w:ilvl w:val="0"/>
          <w:numId w:val="22"/>
          <w:numberingChange w:id="368" w:author="Nathan Mceachen" w:date="2010-11-22T20:02:00Z" w:original="%1:2:0:."/>
        </w:numPr>
        <w:spacing w:after="0"/>
      </w:pPr>
      <w:r>
        <w:t>R</w:t>
      </w:r>
      <w:r w:rsidR="00BB488E">
        <w:t>ight-click and select "Edit Relationship" on node "132</w:t>
      </w:r>
      <w:r>
        <w:t>.</w:t>
      </w:r>
      <w:r w:rsidR="00BB488E">
        <w:t>"</w:t>
      </w:r>
      <w:r w:rsidR="001D38F1">
        <w:rPr>
          <w:noProof/>
          <w:lang w:bidi="ar-SA"/>
        </w:rPr>
        <w:drawing>
          <wp:inline distT="0" distB="0" distL="0" distR="0">
            <wp:extent cx="6332220" cy="4634865"/>
            <wp:effectExtent l="19050" t="0" r="0" b="0"/>
            <wp:docPr id="91" name="Picture 90" descr="sprayTeamDeleteRelationshi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DeleteRelationship2.png"/>
                    <pic:cNvPicPr/>
                  </pic:nvPicPr>
                  <pic:blipFill>
                    <a:blip r:embed="rId51" cstate="print"/>
                    <a:stretch>
                      <a:fillRect/>
                    </a:stretch>
                  </pic:blipFill>
                  <pic:spPr>
                    <a:xfrm>
                      <a:off x="0" y="0"/>
                      <a:ext cx="6332220" cy="4634865"/>
                    </a:xfrm>
                    <a:prstGeom prst="rect">
                      <a:avLst/>
                    </a:prstGeom>
                  </pic:spPr>
                </pic:pic>
              </a:graphicData>
            </a:graphic>
          </wp:inline>
        </w:drawing>
      </w:r>
    </w:p>
    <w:p w:rsidR="00445702" w:rsidRDefault="0091223D" w:rsidP="006242D3">
      <w:pPr>
        <w:pStyle w:val="Textbody"/>
        <w:numPr>
          <w:ilvl w:val="0"/>
          <w:numId w:val="22"/>
          <w:numberingChange w:id="369" w:author="Nathan Mceachen" w:date="2010-11-22T20:02:00Z" w:original="%1:3:0:."/>
        </w:numPr>
        <w:spacing w:after="0"/>
      </w:pPr>
      <w:r>
        <w:t>C</w:t>
      </w:r>
      <w:r w:rsidR="00BB488E">
        <w:t xml:space="preserve">lick </w:t>
      </w:r>
      <w:r>
        <w:t>"Delete."</w:t>
      </w:r>
      <w:r w:rsidR="001D38F1">
        <w:rPr>
          <w:noProof/>
          <w:lang w:bidi="ar-SA"/>
        </w:rPr>
        <w:drawing>
          <wp:inline distT="0" distB="0" distL="0" distR="0">
            <wp:extent cx="6332220" cy="4642485"/>
            <wp:effectExtent l="19050" t="0" r="0" b="0"/>
            <wp:docPr id="92" name="Picture 91" descr="sprayTeamDeleteRelationshi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DeleteRelationship3.png"/>
                    <pic:cNvPicPr/>
                  </pic:nvPicPr>
                  <pic:blipFill>
                    <a:blip r:embed="rId52" cstate="print"/>
                    <a:stretch>
                      <a:fillRect/>
                    </a:stretch>
                  </pic:blipFill>
                  <pic:spPr>
                    <a:xfrm>
                      <a:off x="0" y="0"/>
                      <a:ext cx="6332220" cy="4642485"/>
                    </a:xfrm>
                    <a:prstGeom prst="rect">
                      <a:avLst/>
                    </a:prstGeom>
                  </pic:spPr>
                </pic:pic>
              </a:graphicData>
            </a:graphic>
          </wp:inline>
        </w:drawing>
      </w:r>
    </w:p>
    <w:p w:rsidR="00445702" w:rsidRDefault="0091223D" w:rsidP="006242D3">
      <w:pPr>
        <w:pStyle w:val="Textbody"/>
        <w:numPr>
          <w:ilvl w:val="0"/>
          <w:numId w:val="22"/>
          <w:numberingChange w:id="370" w:author="Nathan Mceachen" w:date="2010-11-22T20:02:00Z" w:original="%1:4:0:."/>
        </w:numPr>
        <w:spacing w:after="0"/>
      </w:pPr>
      <w:r>
        <w:t>View s</w:t>
      </w:r>
      <w:r w:rsidR="008C18F7">
        <w:t>pray team "A Created Team" to ensure that the relationship was deleted.</w:t>
      </w:r>
      <w:r w:rsidR="001D38F1">
        <w:rPr>
          <w:noProof/>
          <w:lang w:bidi="ar-SA"/>
        </w:rPr>
        <w:drawing>
          <wp:inline distT="0" distB="0" distL="0" distR="0">
            <wp:extent cx="6332220" cy="4642485"/>
            <wp:effectExtent l="19050" t="0" r="0" b="0"/>
            <wp:docPr id="93" name="Picture 92" descr="sprayTeamDeleteRelationshi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DeleteRelationship4.png"/>
                    <pic:cNvPicPr/>
                  </pic:nvPicPr>
                  <pic:blipFill>
                    <a:blip r:embed="rId53" cstate="print"/>
                    <a:stretch>
                      <a:fillRect/>
                    </a:stretch>
                  </pic:blipFill>
                  <pic:spPr>
                    <a:xfrm>
                      <a:off x="0" y="0"/>
                      <a:ext cx="6332220" cy="4642485"/>
                    </a:xfrm>
                    <a:prstGeom prst="rect">
                      <a:avLst/>
                    </a:prstGeom>
                  </pic:spPr>
                </pic:pic>
              </a:graphicData>
            </a:graphic>
          </wp:inline>
        </w:drawing>
      </w:r>
    </w:p>
    <w:p w:rsidR="00445702" w:rsidRDefault="00445702">
      <w:pPr>
        <w:pStyle w:val="Textbody"/>
        <w:spacing w:after="0"/>
      </w:pPr>
    </w:p>
    <w:p w:rsidR="00CB7129" w:rsidRDefault="00CB7129" w:rsidP="00CB7129">
      <w:pPr>
        <w:pStyle w:val="Title"/>
      </w:pPr>
      <w:bookmarkStart w:id="371" w:name="Examining_relationship_data"/>
      <w:bookmarkStart w:id="372" w:name="Add_a_new_relationship"/>
      <w:bookmarkStart w:id="373" w:name="View_the_participating_object"/>
      <w:bookmarkStart w:id="374" w:name="Edit_an_existing_relationship"/>
      <w:bookmarkStart w:id="375" w:name="Transactions"/>
      <w:bookmarkEnd w:id="371"/>
      <w:bookmarkEnd w:id="372"/>
      <w:bookmarkEnd w:id="373"/>
      <w:bookmarkEnd w:id="374"/>
      <w:bookmarkEnd w:id="375"/>
      <w:r>
        <w:t>Attributes</w:t>
      </w:r>
    </w:p>
    <w:p w:rsidR="00CB7129" w:rsidRPr="00791B90" w:rsidRDefault="00CB7129" w:rsidP="00CB7129">
      <w:pPr>
        <w:rPr>
          <w:rFonts w:cstheme="minorHAnsi"/>
        </w:rPr>
      </w:pPr>
      <w:r w:rsidRPr="00791B90">
        <w:rPr>
          <w:rFonts w:cstheme="minorHAnsi"/>
        </w:rPr>
        <w:t>Runway supports many attribute types, with many different input mechanisms through the resolver.</w:t>
      </w:r>
    </w:p>
    <w:p w:rsidR="00CB7129" w:rsidRDefault="00CB7129" w:rsidP="00CB7129">
      <w:pPr>
        <w:pStyle w:val="Heading1"/>
      </w:pPr>
      <w:r>
        <w:t>Booleans</w:t>
      </w:r>
    </w:p>
    <w:p w:rsidR="00CB7129" w:rsidRPr="00791B90" w:rsidRDefault="00CB7129" w:rsidP="00CB7129">
      <w:pPr>
        <w:rPr>
          <w:rFonts w:cstheme="minorHAnsi"/>
        </w:rPr>
      </w:pPr>
      <w:r w:rsidRPr="00791B90">
        <w:rPr>
          <w:rFonts w:cstheme="minorHAnsi"/>
        </w:rPr>
        <w:t>Boolean attributes represent a simple true or false, selected in the UI by a radio button.  The labels may not actually say “true” and “false;” instead they have specific labels customized for each attribute.  Examples include:</w:t>
      </w:r>
    </w:p>
    <w:p w:rsidR="00CB7129" w:rsidRDefault="00CB7129" w:rsidP="006242D3">
      <w:pPr>
        <w:pStyle w:val="ListParagraph"/>
        <w:numPr>
          <w:ilvl w:val="0"/>
          <w:numId w:val="27"/>
          <w:numberingChange w:id="376" w:author="Nathan Mceachen" w:date="2010-11-22T20:02:00Z" w:original=""/>
        </w:numPr>
      </w:pPr>
      <w:r>
        <w:t xml:space="preserve">The </w:t>
      </w:r>
      <w:r w:rsidRPr="00DD3F01">
        <w:t>Out of Stock</w:t>
      </w:r>
      <w:r>
        <w:t xml:space="preserve"> attribute on </w:t>
      </w:r>
      <w:r w:rsidRPr="00DD3F01">
        <w:t>Case Treatment Stock</w:t>
      </w:r>
      <w:r>
        <w:t xml:space="preserve"> has labels “Yes” and “No”</w:t>
      </w:r>
    </w:p>
    <w:p w:rsidR="00CB7129" w:rsidRDefault="00CB7129" w:rsidP="006242D3">
      <w:pPr>
        <w:pStyle w:val="ListParagraph"/>
        <w:numPr>
          <w:ilvl w:val="0"/>
          <w:numId w:val="27"/>
          <w:numberingChange w:id="377" w:author="Nathan Mceachen" w:date="2010-11-22T20:02:00Z" w:original=""/>
        </w:numPr>
      </w:pPr>
      <w:r>
        <w:t xml:space="preserve">The </w:t>
      </w:r>
      <w:r w:rsidRPr="00DD3F01">
        <w:t>Infected/Infectious</w:t>
      </w:r>
      <w:r>
        <w:t xml:space="preserve"> attribute on Infection Assay Result has labels “Infected” and “Infectious”</w:t>
      </w:r>
    </w:p>
    <w:p w:rsidR="00CB7129" w:rsidRDefault="00CB7129" w:rsidP="006242D3">
      <w:pPr>
        <w:pStyle w:val="ListParagraph"/>
        <w:numPr>
          <w:ilvl w:val="0"/>
          <w:numId w:val="27"/>
          <w:numberingChange w:id="378" w:author="Nathan Mceachen" w:date="2010-11-22T20:02:00Z" w:original=""/>
        </w:numPr>
      </w:pPr>
      <w:r>
        <w:t>The Is Email Active attribute on Email has labels “Active” and “Inactive”</w:t>
      </w:r>
    </w:p>
    <w:p w:rsidR="00CB7129" w:rsidRPr="00791B90" w:rsidRDefault="00CB7129" w:rsidP="00CB7129">
      <w:pPr>
        <w:rPr>
          <w:rFonts w:cstheme="minorHAnsi"/>
        </w:rPr>
      </w:pPr>
      <w:r w:rsidRPr="00791B90">
        <w:rPr>
          <w:rFonts w:cstheme="minorHAnsi"/>
          <w:noProof/>
          <w:lang w:bidi="ar-SA"/>
        </w:rPr>
        <w:drawing>
          <wp:inline distT="0" distB="0" distL="0" distR="0">
            <wp:extent cx="2969895" cy="278130"/>
            <wp:effectExtent l="19050" t="0" r="1905" b="0"/>
            <wp:docPr id="19" name="Picture 11" descr="C:\helios\workspace\MDSSAdmin\doc\imgs\attributeBool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elios\workspace\MDSSAdmin\doc\imgs\attributeBoolean.png"/>
                    <pic:cNvPicPr>
                      <a:picLocks noChangeAspect="1" noChangeArrowheads="1"/>
                    </pic:cNvPicPr>
                  </pic:nvPicPr>
                  <pic:blipFill>
                    <a:blip r:embed="rId54" cstate="print"/>
                    <a:srcRect/>
                    <a:stretch>
                      <a:fillRect/>
                    </a:stretch>
                  </pic:blipFill>
                  <pic:spPr bwMode="auto">
                    <a:xfrm>
                      <a:off x="0" y="0"/>
                      <a:ext cx="2969895" cy="278130"/>
                    </a:xfrm>
                    <a:prstGeom prst="rect">
                      <a:avLst/>
                    </a:prstGeom>
                    <a:noFill/>
                    <a:ln w="9525">
                      <a:noFill/>
                      <a:miter lim="800000"/>
                      <a:headEnd/>
                      <a:tailEnd/>
                    </a:ln>
                  </pic:spPr>
                </pic:pic>
              </a:graphicData>
            </a:graphic>
          </wp:inline>
        </w:drawing>
      </w:r>
    </w:p>
    <w:p w:rsidR="00CB7129" w:rsidRDefault="00CB7129" w:rsidP="00CB7129">
      <w:pPr>
        <w:pStyle w:val="Heading1"/>
      </w:pPr>
      <w:r>
        <w:t>Text</w:t>
      </w:r>
    </w:p>
    <w:p w:rsidR="00CB7129" w:rsidRPr="00791B90" w:rsidRDefault="00CB7129" w:rsidP="00CB7129">
      <w:pPr>
        <w:rPr>
          <w:rFonts w:cstheme="minorHAnsi"/>
        </w:rPr>
      </w:pPr>
      <w:r w:rsidRPr="00791B90">
        <w:rPr>
          <w:rFonts w:cstheme="minorHAnsi"/>
        </w:rPr>
        <w:t>The flexibility of text attributes allows them to represent many different types of data.  Names, ids, descriptions, notes, and others are all stored as text attributes.  Each attribute has a maximum length which, if exceeded, will give an error message.  To change the value</w:t>
      </w:r>
      <w:ins w:id="379" w:author="Nathan Mceachen" w:date="2010-11-22T21:32:00Z">
        <w:r w:rsidR="00B8441B">
          <w:rPr>
            <w:rFonts w:cstheme="minorHAnsi"/>
          </w:rPr>
          <w:t>,</w:t>
        </w:r>
      </w:ins>
      <w:r w:rsidRPr="00791B90">
        <w:rPr>
          <w:rFonts w:cstheme="minorHAnsi"/>
        </w:rPr>
        <w:t xml:space="preserve"> simply edit the text in the box.</w:t>
      </w:r>
      <w:r w:rsidRPr="00791B90">
        <w:rPr>
          <w:rFonts w:cstheme="minorHAnsi"/>
          <w:noProof/>
        </w:rPr>
        <w:t xml:space="preserve"> </w:t>
      </w:r>
      <w:r w:rsidRPr="00791B90">
        <w:rPr>
          <w:rFonts w:cstheme="minorHAnsi"/>
          <w:noProof/>
          <w:lang w:bidi="ar-SA"/>
        </w:rPr>
        <w:drawing>
          <wp:inline distT="0" distB="0" distL="0" distR="0">
            <wp:extent cx="5939790" cy="328930"/>
            <wp:effectExtent l="19050" t="0" r="3810" b="0"/>
            <wp:docPr id="21" name="Picture 7" descr="C:\helios\workspace\MDSSAdmin\doc\imgs\attributeCh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elios\workspace\MDSSAdmin\doc\imgs\attributeChar.png"/>
                    <pic:cNvPicPr>
                      <a:picLocks noChangeAspect="1" noChangeArrowheads="1"/>
                    </pic:cNvPicPr>
                  </pic:nvPicPr>
                  <pic:blipFill>
                    <a:blip r:embed="rId55" cstate="print"/>
                    <a:srcRect/>
                    <a:stretch>
                      <a:fillRect/>
                    </a:stretch>
                  </pic:blipFill>
                  <pic:spPr bwMode="auto">
                    <a:xfrm>
                      <a:off x="0" y="0"/>
                      <a:ext cx="5939790" cy="328930"/>
                    </a:xfrm>
                    <a:prstGeom prst="rect">
                      <a:avLst/>
                    </a:prstGeom>
                    <a:noFill/>
                    <a:ln w="9525">
                      <a:noFill/>
                      <a:miter lim="800000"/>
                      <a:headEnd/>
                      <a:tailEnd/>
                    </a:ln>
                  </pic:spPr>
                </pic:pic>
              </a:graphicData>
            </a:graphic>
          </wp:inline>
        </w:drawing>
      </w:r>
    </w:p>
    <w:p w:rsidR="00CB7129" w:rsidRDefault="00CB7129" w:rsidP="00CB7129">
      <w:pPr>
        <w:pStyle w:val="Heading1"/>
      </w:pPr>
      <w:r>
        <w:t>Dates and Times</w:t>
      </w:r>
    </w:p>
    <w:p w:rsidR="00CB7129" w:rsidRPr="00791B90" w:rsidRDefault="00CB7129" w:rsidP="00CB7129">
      <w:pPr>
        <w:rPr>
          <w:rFonts w:cstheme="minorHAnsi"/>
        </w:rPr>
      </w:pPr>
      <w:r w:rsidRPr="00791B90">
        <w:rPr>
          <w:rFonts w:cstheme="minorHAnsi"/>
        </w:rPr>
        <w:t>Storing dates and times requires consideration of two potentially difficult concepts: time zones and localization.  On the web, time attributes display according to the time zone of the user.  For example, if a user in GMT+1 stores a time of 07:30, and the server is located in GMT, it is stored as 06:30.  If a second user in GMT-3 views the same attribute, he will see 03:30.  With the synch resolver, however, time attributes are always displayed and stored relative to the time zone of the server.</w:t>
      </w:r>
    </w:p>
    <w:p w:rsidR="00CB7129" w:rsidRPr="00791B90" w:rsidRDefault="00CB7129" w:rsidP="00CB7129">
      <w:pPr>
        <w:rPr>
          <w:rFonts w:cstheme="minorHAnsi"/>
        </w:rPr>
      </w:pPr>
      <w:r w:rsidRPr="00791B90">
        <w:rPr>
          <w:rFonts w:cstheme="minorHAnsi"/>
        </w:rPr>
        <w:t>Different countries and locales display dates in different ways.  Is the correct format MM/DD/YYYY, DD/MM/YY, or something else?  The resolver automatically detects the locale specified by windows and displays dates in the format for that locale.  If the local format is unknown, check the task bar.  Windows displays the current date in the bottom right corner, which can be used to ascertain the expected date format.</w:t>
      </w:r>
      <w:r w:rsidRPr="00791B90">
        <w:rPr>
          <w:rFonts w:cstheme="minorHAnsi"/>
          <w:noProof/>
        </w:rPr>
        <w:t xml:space="preserve"> </w:t>
      </w:r>
    </w:p>
    <w:p w:rsidR="00CB7129" w:rsidRPr="00791B90" w:rsidRDefault="00CB7129" w:rsidP="00CB7129">
      <w:pPr>
        <w:rPr>
          <w:rFonts w:cstheme="minorHAnsi"/>
        </w:rPr>
      </w:pPr>
      <w:r w:rsidRPr="00791B90">
        <w:rPr>
          <w:rFonts w:cstheme="minorHAnsi"/>
        </w:rPr>
        <w:t>The Date/Time widget displays the date first, then the time.  Values can be typed in or modified with the arrow buttons.  However, the UI does not allow a date/time with a value to be cleared out.  If clearing a date or time is necessary, check the “No value” box.  Even though the widget still contains a value, if “No value” is checked, it will be cleared out on apply.</w:t>
      </w:r>
      <w:r w:rsidRPr="00791B90">
        <w:rPr>
          <w:rFonts w:cstheme="minorHAnsi"/>
          <w:noProof/>
        </w:rPr>
        <w:t xml:space="preserve"> </w:t>
      </w:r>
      <w:r w:rsidRPr="00791B90">
        <w:rPr>
          <w:rFonts w:cstheme="minorHAnsi"/>
          <w:noProof/>
          <w:lang w:bidi="ar-SA"/>
        </w:rPr>
        <w:drawing>
          <wp:inline distT="0" distB="0" distL="0" distR="0">
            <wp:extent cx="5274310" cy="314325"/>
            <wp:effectExtent l="19050" t="0" r="2540" b="0"/>
            <wp:docPr id="22" name="Picture 8" descr="C:\helios\workspace\MDSSAdmin\doc\imgs\attribute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elios\workspace\MDSSAdmin\doc\imgs\attributeDate.png"/>
                    <pic:cNvPicPr>
                      <a:picLocks noChangeAspect="1" noChangeArrowheads="1"/>
                    </pic:cNvPicPr>
                  </pic:nvPicPr>
                  <pic:blipFill>
                    <a:blip r:embed="rId56" cstate="print"/>
                    <a:srcRect/>
                    <a:stretch>
                      <a:fillRect/>
                    </a:stretch>
                  </pic:blipFill>
                  <pic:spPr bwMode="auto">
                    <a:xfrm>
                      <a:off x="0" y="0"/>
                      <a:ext cx="5274310" cy="314325"/>
                    </a:xfrm>
                    <a:prstGeom prst="rect">
                      <a:avLst/>
                    </a:prstGeom>
                    <a:noFill/>
                    <a:ln w="9525">
                      <a:noFill/>
                      <a:miter lim="800000"/>
                      <a:headEnd/>
                      <a:tailEnd/>
                    </a:ln>
                  </pic:spPr>
                </pic:pic>
              </a:graphicData>
            </a:graphic>
          </wp:inline>
        </w:drawing>
      </w:r>
    </w:p>
    <w:p w:rsidR="00CB7129" w:rsidRDefault="00CB7129" w:rsidP="00CB7129">
      <w:pPr>
        <w:pStyle w:val="Heading1"/>
      </w:pPr>
      <w:r>
        <w:t>Numbers</w:t>
      </w:r>
    </w:p>
    <w:p w:rsidR="00CB7129" w:rsidRPr="00791B90" w:rsidRDefault="00CB7129" w:rsidP="00CB7129">
      <w:pPr>
        <w:rPr>
          <w:rFonts w:cstheme="minorHAnsi"/>
        </w:rPr>
      </w:pPr>
      <w:r w:rsidRPr="00791B90">
        <w:rPr>
          <w:rFonts w:cstheme="minorHAnsi"/>
        </w:rPr>
        <w:t>Numeric values are basically divided into two categories: integers and decimals.  Integer attributes, as the name implies, accept only whole numbers.  The widget is a simple text box, but input is verified to prevent letters, symbols, or other illogical data.</w:t>
      </w:r>
      <w:r w:rsidRPr="00791B90">
        <w:rPr>
          <w:rFonts w:cstheme="minorHAnsi"/>
          <w:noProof/>
        </w:rPr>
        <w:t xml:space="preserve"> </w:t>
      </w:r>
      <w:r w:rsidRPr="00791B90">
        <w:rPr>
          <w:rFonts w:cstheme="minorHAnsi"/>
          <w:noProof/>
          <w:lang w:bidi="ar-SA"/>
        </w:rPr>
        <w:drawing>
          <wp:inline distT="0" distB="0" distL="0" distR="0">
            <wp:extent cx="5939790" cy="343535"/>
            <wp:effectExtent l="19050" t="0" r="3810" b="0"/>
            <wp:docPr id="24" name="Picture 9" descr="C:\helios\workspace\MDSSAdmin\doc\imgs\attributeNu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elios\workspace\MDSSAdmin\doc\imgs\attributeNumber.png"/>
                    <pic:cNvPicPr>
                      <a:picLocks noChangeAspect="1" noChangeArrowheads="1"/>
                    </pic:cNvPicPr>
                  </pic:nvPicPr>
                  <pic:blipFill>
                    <a:blip r:embed="rId57" cstate="print"/>
                    <a:srcRect/>
                    <a:stretch>
                      <a:fillRect/>
                    </a:stretch>
                  </pic:blipFill>
                  <pic:spPr bwMode="auto">
                    <a:xfrm>
                      <a:off x="0" y="0"/>
                      <a:ext cx="5939790" cy="343535"/>
                    </a:xfrm>
                    <a:prstGeom prst="rect">
                      <a:avLst/>
                    </a:prstGeom>
                    <a:noFill/>
                    <a:ln w="9525">
                      <a:noFill/>
                      <a:miter lim="800000"/>
                      <a:headEnd/>
                      <a:tailEnd/>
                    </a:ln>
                  </pic:spPr>
                </pic:pic>
              </a:graphicData>
            </a:graphic>
          </wp:inline>
        </w:drawing>
      </w:r>
    </w:p>
    <w:p w:rsidR="00CB7129" w:rsidRDefault="00CB7129" w:rsidP="00CB7129">
      <w:pPr>
        <w:pStyle w:val="Heading1"/>
      </w:pPr>
      <w:r>
        <w:t>Enumerations</w:t>
      </w:r>
    </w:p>
    <w:p w:rsidR="00CB7129" w:rsidRPr="00791B90" w:rsidRDefault="00CB7129" w:rsidP="00CB7129">
      <w:pPr>
        <w:rPr>
          <w:rFonts w:cstheme="minorHAnsi"/>
        </w:rPr>
      </w:pPr>
      <w:r w:rsidRPr="00791B90">
        <w:rPr>
          <w:rFonts w:cstheme="minorHAnsi"/>
        </w:rPr>
        <w:t xml:space="preserve">An enumeration is used when acceptable values for an attribute are limited to a predetermined list.  As an abstract example, the four seasons would be an enumeration consisting of </w:t>
      </w:r>
      <w:proofErr w:type="gramStart"/>
      <w:r w:rsidRPr="00791B90">
        <w:rPr>
          <w:rFonts w:cstheme="minorHAnsi"/>
        </w:rPr>
        <w:t>Spring</w:t>
      </w:r>
      <w:proofErr w:type="gramEnd"/>
      <w:r w:rsidRPr="00791B90">
        <w:rPr>
          <w:rFonts w:cstheme="minorHAnsi"/>
        </w:rPr>
        <w:t>, Summer, Fall and Winter.  In the resolver, enumerations are displayed as a drop-down list.  Click the arrow to reveal the list and select the desired option.</w:t>
      </w:r>
    </w:p>
    <w:p w:rsidR="00CB7129" w:rsidRPr="00791B90" w:rsidRDefault="00CB7129" w:rsidP="00CB7129">
      <w:pPr>
        <w:rPr>
          <w:rFonts w:cstheme="minorHAnsi"/>
        </w:rPr>
      </w:pPr>
      <w:r w:rsidRPr="00791B90">
        <w:rPr>
          <w:rFonts w:cstheme="minorHAnsi"/>
          <w:noProof/>
          <w:lang w:bidi="ar-SA"/>
        </w:rPr>
        <w:drawing>
          <wp:inline distT="0" distB="0" distL="0" distR="0">
            <wp:extent cx="2896870" cy="241300"/>
            <wp:effectExtent l="19050" t="0" r="0" b="0"/>
            <wp:docPr id="29" name="Picture 10" descr="C:\helios\workspace\MDSSAdmin\doc\imgs\attribute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elios\workspace\MDSSAdmin\doc\imgs\attributeEnumeration.png"/>
                    <pic:cNvPicPr>
                      <a:picLocks noChangeAspect="1" noChangeArrowheads="1"/>
                    </pic:cNvPicPr>
                  </pic:nvPicPr>
                  <pic:blipFill>
                    <a:blip r:embed="rId58" cstate="print"/>
                    <a:srcRect/>
                    <a:stretch>
                      <a:fillRect/>
                    </a:stretch>
                  </pic:blipFill>
                  <pic:spPr bwMode="auto">
                    <a:xfrm>
                      <a:off x="0" y="0"/>
                      <a:ext cx="2896870" cy="241300"/>
                    </a:xfrm>
                    <a:prstGeom prst="rect">
                      <a:avLst/>
                    </a:prstGeom>
                    <a:noFill/>
                    <a:ln w="9525">
                      <a:noFill/>
                      <a:miter lim="800000"/>
                      <a:headEnd/>
                      <a:tailEnd/>
                    </a:ln>
                  </pic:spPr>
                </pic:pic>
              </a:graphicData>
            </a:graphic>
          </wp:inline>
        </w:drawing>
      </w:r>
    </w:p>
    <w:p w:rsidR="00CB7129" w:rsidRDefault="00CB7129" w:rsidP="00CB7129">
      <w:pPr>
        <w:pStyle w:val="Heading1"/>
      </w:pPr>
      <w:r>
        <w:t>References</w:t>
      </w:r>
    </w:p>
    <w:p w:rsidR="00CB7129" w:rsidRPr="00791B90" w:rsidRDefault="00CB7129" w:rsidP="00CB7129">
      <w:pPr>
        <w:rPr>
          <w:rFonts w:cstheme="minorHAnsi"/>
        </w:rPr>
      </w:pPr>
      <w:r w:rsidRPr="00791B90">
        <w:rPr>
          <w:rFonts w:cstheme="minorHAnsi"/>
        </w:rPr>
        <w:t>Reference attributes enable objects to store the id of other objects for quick access in the future.  Each reference attribute specifies the type of object that it expects.  A recurring example of reference attributes in DDMS is geographic data, which is seen in assays, surveys, cases, and more.  Ontology terms are another prevalent example, as they are also referenced by many different data types.  Since reference attributes point to existing object instances, the input process involves several steps.</w:t>
      </w:r>
    </w:p>
    <w:p w:rsidR="00CB7129" w:rsidRDefault="00CB7129" w:rsidP="006242D3">
      <w:pPr>
        <w:pStyle w:val="ListParagraph"/>
        <w:numPr>
          <w:ilvl w:val="0"/>
          <w:numId w:val="28"/>
          <w:numberingChange w:id="380" w:author="Nathan Mceachen" w:date="2010-11-22T20:02:00Z" w:original="%1:1:0:."/>
        </w:numPr>
      </w:pPr>
      <w:r>
        <w:t>Start by clicking Select next to the reference attribute.</w:t>
      </w:r>
      <w:r w:rsidRPr="004775D0">
        <w:rPr>
          <w:noProof/>
        </w:rPr>
        <w:t xml:space="preserve"> </w:t>
      </w:r>
      <w:r>
        <w:rPr>
          <w:noProof/>
          <w:lang w:bidi="ar-SA"/>
        </w:rPr>
        <w:drawing>
          <wp:inline distT="0" distB="0" distL="0" distR="0">
            <wp:extent cx="5932805" cy="3423285"/>
            <wp:effectExtent l="19050" t="0" r="0" b="0"/>
            <wp:docPr id="30" name="Picture 1" descr="C:\helios\workspace\MDSSAdmin\doc\imgs\sprayTeamEdi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lios\workspace\MDSSAdmin\doc\imgs\sprayTeamEdit2.png"/>
                    <pic:cNvPicPr>
                      <a:picLocks noChangeAspect="1" noChangeArrowheads="1"/>
                    </pic:cNvPicPr>
                  </pic:nvPicPr>
                  <pic:blipFill>
                    <a:blip r:embed="rId13" cstate="print"/>
                    <a:srcRect/>
                    <a:stretch>
                      <a:fillRect/>
                    </a:stretch>
                  </pic:blipFill>
                  <pic:spPr bwMode="auto">
                    <a:xfrm>
                      <a:off x="0" y="0"/>
                      <a:ext cx="5932805" cy="3423285"/>
                    </a:xfrm>
                    <a:prstGeom prst="rect">
                      <a:avLst/>
                    </a:prstGeom>
                    <a:noFill/>
                    <a:ln w="9525">
                      <a:noFill/>
                      <a:miter lim="800000"/>
                      <a:headEnd/>
                      <a:tailEnd/>
                    </a:ln>
                  </pic:spPr>
                </pic:pic>
              </a:graphicData>
            </a:graphic>
          </wp:inline>
        </w:drawing>
      </w:r>
    </w:p>
    <w:p w:rsidR="00CB7129" w:rsidRDefault="00CB7129" w:rsidP="006242D3">
      <w:pPr>
        <w:pStyle w:val="ListParagraph"/>
        <w:numPr>
          <w:ilvl w:val="0"/>
          <w:numId w:val="28"/>
          <w:numberingChange w:id="381" w:author="Nathan Mceachen" w:date="2010-11-22T20:02:00Z" w:original="%1:2:0:."/>
        </w:numPr>
      </w:pPr>
      <w:r>
        <w:t>This opens a dialog, which is used to search through all of the objects of the correct type.  The top half of the dialog includes all of the attributes on the referenced data type, while the bottom half shows a table of search results.</w:t>
      </w:r>
      <w:r>
        <w:rPr>
          <w:noProof/>
          <w:lang w:bidi="ar-SA"/>
        </w:rPr>
        <w:drawing>
          <wp:inline distT="0" distB="0" distL="0" distR="0">
            <wp:extent cx="5932805" cy="3416300"/>
            <wp:effectExtent l="19050" t="0" r="0" b="0"/>
            <wp:docPr id="46" name="Picture 3" descr="C:\helios\workspace\MDSSAdmin\doc\imgs\sprayTeamEdi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elios\workspace\MDSSAdmin\doc\imgs\sprayTeamEdit3.png"/>
                    <pic:cNvPicPr>
                      <a:picLocks noChangeAspect="1" noChangeArrowheads="1"/>
                    </pic:cNvPicPr>
                  </pic:nvPicPr>
                  <pic:blipFill>
                    <a:blip r:embed="rId15" cstate="print"/>
                    <a:srcRect/>
                    <a:stretch>
                      <a:fillRect/>
                    </a:stretch>
                  </pic:blipFill>
                  <pic:spPr bwMode="auto">
                    <a:xfrm>
                      <a:off x="0" y="0"/>
                      <a:ext cx="5932805" cy="3416300"/>
                    </a:xfrm>
                    <a:prstGeom prst="rect">
                      <a:avLst/>
                    </a:prstGeom>
                    <a:noFill/>
                    <a:ln w="9525">
                      <a:noFill/>
                      <a:miter lim="800000"/>
                      <a:headEnd/>
                      <a:tailEnd/>
                    </a:ln>
                  </pic:spPr>
                </pic:pic>
              </a:graphicData>
            </a:graphic>
          </wp:inline>
        </w:drawing>
      </w:r>
    </w:p>
    <w:p w:rsidR="00CB7129" w:rsidRDefault="00CB7129" w:rsidP="006242D3">
      <w:pPr>
        <w:pStyle w:val="ListParagraph"/>
        <w:numPr>
          <w:ilvl w:val="0"/>
          <w:numId w:val="28"/>
          <w:numberingChange w:id="382" w:author="Nathan Mceachen" w:date="2010-11-22T20:02:00Z" w:original="%1:3:0:."/>
        </w:numPr>
      </w:pPr>
      <w:r>
        <w:t>Attributes can be input in the top half before to narrow the list of results.  In the example, the geo entity name is set to Kafue.  Click search to filter the list of objects to those that match the attribute specified in the form.  In the example, only one Geo Entity has an entity name Kafue.</w:t>
      </w:r>
      <w:r>
        <w:rPr>
          <w:noProof/>
          <w:lang w:bidi="ar-SA"/>
        </w:rPr>
        <w:drawing>
          <wp:inline distT="0" distB="0" distL="0" distR="0">
            <wp:extent cx="5939790" cy="3423285"/>
            <wp:effectExtent l="19050" t="0" r="3810" b="0"/>
            <wp:docPr id="51" name="Picture 4" descr="C:\helios\workspace\MDSSAdmin\doc\imgs\sprayTeamEdi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elios\workspace\MDSSAdmin\doc\imgs\sprayTeamEdit5.png"/>
                    <pic:cNvPicPr>
                      <a:picLocks noChangeAspect="1" noChangeArrowheads="1"/>
                    </pic:cNvPicPr>
                  </pic:nvPicPr>
                  <pic:blipFill>
                    <a:blip r:embed="rId16" cstate="print"/>
                    <a:srcRect/>
                    <a:stretch>
                      <a:fillRect/>
                    </a:stretch>
                  </pic:blipFill>
                  <pic:spPr bwMode="auto">
                    <a:xfrm>
                      <a:off x="0" y="0"/>
                      <a:ext cx="5939790" cy="3423285"/>
                    </a:xfrm>
                    <a:prstGeom prst="rect">
                      <a:avLst/>
                    </a:prstGeom>
                    <a:noFill/>
                    <a:ln w="9525">
                      <a:noFill/>
                      <a:miter lim="800000"/>
                      <a:headEnd/>
                      <a:tailEnd/>
                    </a:ln>
                  </pic:spPr>
                </pic:pic>
              </a:graphicData>
            </a:graphic>
          </wp:inline>
        </w:drawing>
      </w:r>
    </w:p>
    <w:p w:rsidR="00CB7129" w:rsidRDefault="00CB7129" w:rsidP="006242D3">
      <w:pPr>
        <w:pStyle w:val="ListParagraph"/>
        <w:numPr>
          <w:ilvl w:val="0"/>
          <w:numId w:val="28"/>
          <w:numberingChange w:id="383" w:author="Nathan Mceachen" w:date="2010-11-22T20:02:00Z" w:original="%1:4:0:."/>
        </w:numPr>
      </w:pPr>
      <w:r>
        <w:t>Once the desired instance is found, double-click the row to select it.  Alternatively, the row can be selected by right-clicking and choosing select.  The dialog will close and the reference attribute will be set to the new value.</w:t>
      </w:r>
      <w:r>
        <w:rPr>
          <w:noProof/>
          <w:lang w:bidi="ar-SA"/>
        </w:rPr>
        <w:drawing>
          <wp:inline distT="0" distB="0" distL="0" distR="0">
            <wp:extent cx="5939790" cy="4352290"/>
            <wp:effectExtent l="19050" t="0" r="3810" b="0"/>
            <wp:docPr id="56" name="Picture 5" descr="C:\helios\workspace\MDSSAdmin\doc\imgs\sprayTeamEdi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elios\workspace\MDSSAdmin\doc\imgs\sprayTeamEdit7.png"/>
                    <pic:cNvPicPr>
                      <a:picLocks noChangeAspect="1" noChangeArrowheads="1"/>
                    </pic:cNvPicPr>
                  </pic:nvPicPr>
                  <pic:blipFill>
                    <a:blip r:embed="rId19" cstate="print"/>
                    <a:srcRect/>
                    <a:stretch>
                      <a:fillRect/>
                    </a:stretch>
                  </pic:blipFill>
                  <pic:spPr bwMode="auto">
                    <a:xfrm>
                      <a:off x="0" y="0"/>
                      <a:ext cx="5939790" cy="4352290"/>
                    </a:xfrm>
                    <a:prstGeom prst="rect">
                      <a:avLst/>
                    </a:prstGeom>
                    <a:noFill/>
                    <a:ln w="9525">
                      <a:noFill/>
                      <a:miter lim="800000"/>
                      <a:headEnd/>
                      <a:tailEnd/>
                    </a:ln>
                  </pic:spPr>
                </pic:pic>
              </a:graphicData>
            </a:graphic>
          </wp:inline>
        </w:drawing>
      </w:r>
    </w:p>
    <w:p w:rsidR="00CB7129" w:rsidRPr="00791B90" w:rsidRDefault="00CB7129" w:rsidP="00CB7129">
      <w:pPr>
        <w:rPr>
          <w:rFonts w:cstheme="minorHAnsi"/>
        </w:rPr>
      </w:pPr>
      <w:r w:rsidRPr="00791B90">
        <w:rPr>
          <w:rFonts w:cstheme="minorHAnsi"/>
        </w:rPr>
        <w:t>To clear a reference attribute click Search to open the search dialog, but instead of searching for an instance, click the “No value” button at the bottom.  The will close the dialog and clear the value on the form.</w:t>
      </w:r>
    </w:p>
    <w:p w:rsidR="00CB7129" w:rsidRDefault="00CB7129" w:rsidP="00CB7129">
      <w:pPr>
        <w:pStyle w:val="Heading1"/>
      </w:pPr>
      <w:r>
        <w:t>Structs</w:t>
      </w:r>
    </w:p>
    <w:p w:rsidR="00CB7129" w:rsidRPr="00791B90" w:rsidRDefault="00CB7129" w:rsidP="00CB7129">
      <w:pPr>
        <w:rPr>
          <w:rFonts w:cstheme="minorHAnsi"/>
        </w:rPr>
      </w:pPr>
      <w:r w:rsidRPr="00791B90">
        <w:rPr>
          <w:rFonts w:cstheme="minorHAnsi"/>
        </w:rPr>
        <w:t xml:space="preserve">A </w:t>
      </w:r>
      <w:proofErr w:type="spellStart"/>
      <w:r w:rsidRPr="00791B90">
        <w:rPr>
          <w:rFonts w:cstheme="minorHAnsi"/>
        </w:rPr>
        <w:t>struct</w:t>
      </w:r>
      <w:proofErr w:type="spellEnd"/>
      <w:r w:rsidRPr="00791B90">
        <w:rPr>
          <w:rFonts w:cstheme="minorHAnsi"/>
        </w:rPr>
        <w:t xml:space="preserve"> is an attribute that is semantically a single unit but is composed of several sub</w:t>
      </w:r>
      <w:ins w:id="384" w:author="Nathan Mceachen" w:date="2010-11-22T21:39:00Z">
        <w:r w:rsidR="00183484">
          <w:rPr>
            <w:rFonts w:cstheme="minorHAnsi"/>
          </w:rPr>
          <w:t>-</w:t>
        </w:r>
      </w:ins>
      <w:r w:rsidRPr="00791B90">
        <w:rPr>
          <w:rFonts w:cstheme="minorHAnsi"/>
        </w:rPr>
        <w:t xml:space="preserve">attributes.  As an example, a mailing address is a single attribute, but is composed of the </w:t>
      </w:r>
      <w:proofErr w:type="gramStart"/>
      <w:r w:rsidRPr="00791B90">
        <w:rPr>
          <w:rFonts w:cstheme="minorHAnsi"/>
        </w:rPr>
        <w:t>sub</w:t>
      </w:r>
      <w:ins w:id="385" w:author="Nathan Mceachen" w:date="2010-11-22T21:39:00Z">
        <w:r w:rsidR="00183484">
          <w:rPr>
            <w:rFonts w:cstheme="minorHAnsi"/>
          </w:rPr>
          <w:t>-</w:t>
        </w:r>
      </w:ins>
      <w:r w:rsidRPr="00791B90">
        <w:rPr>
          <w:rFonts w:cstheme="minorHAnsi"/>
        </w:rPr>
        <w:t>attributes</w:t>
      </w:r>
      <w:proofErr w:type="gramEnd"/>
      <w:r w:rsidRPr="00791B90">
        <w:rPr>
          <w:rFonts w:cstheme="minorHAnsi"/>
        </w:rPr>
        <w:t xml:space="preserve"> Street, City, State, and Zip Code.  In the synch resolver, </w:t>
      </w:r>
      <w:proofErr w:type="spellStart"/>
      <w:r w:rsidRPr="00791B90">
        <w:rPr>
          <w:rFonts w:cstheme="minorHAnsi"/>
        </w:rPr>
        <w:t>struct</w:t>
      </w:r>
      <w:proofErr w:type="spellEnd"/>
      <w:r w:rsidRPr="00791B90">
        <w:rPr>
          <w:rFonts w:cstheme="minorHAnsi"/>
        </w:rPr>
        <w:t xml:space="preserve"> sub</w:t>
      </w:r>
      <w:ins w:id="386" w:author="Nathan Mceachen" w:date="2010-11-22T21:40:00Z">
        <w:r w:rsidR="00183484">
          <w:rPr>
            <w:rFonts w:cstheme="minorHAnsi"/>
          </w:rPr>
          <w:t>-</w:t>
        </w:r>
      </w:ins>
      <w:r w:rsidRPr="00791B90">
        <w:rPr>
          <w:rFonts w:cstheme="minorHAnsi"/>
        </w:rPr>
        <w:t>attributes appear as a group. Though the sub</w:t>
      </w:r>
      <w:ins w:id="387" w:author="Nathan Mceachen" w:date="2010-11-22T21:40:00Z">
        <w:r w:rsidR="00183484">
          <w:rPr>
            <w:rFonts w:cstheme="minorHAnsi"/>
          </w:rPr>
          <w:t>-</w:t>
        </w:r>
      </w:ins>
      <w:r w:rsidRPr="00791B90">
        <w:rPr>
          <w:rFonts w:cstheme="minorHAnsi"/>
        </w:rPr>
        <w:t>attributes may be different types, their input widgets will behave like regular attributes.  Fill them in as normal.</w:t>
      </w:r>
      <w:r w:rsidRPr="00791B90">
        <w:rPr>
          <w:rFonts w:cstheme="minorHAnsi"/>
          <w:noProof/>
          <w:lang w:bidi="ar-SA"/>
        </w:rPr>
        <w:drawing>
          <wp:inline distT="0" distB="0" distL="0" distR="0">
            <wp:extent cx="5939790" cy="936625"/>
            <wp:effectExtent l="19050" t="0" r="3810" b="0"/>
            <wp:docPr id="60" name="Picture 12" descr="C:\helios\workspace\MDSSAdmin\doc\imgs\attributeStr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elios\workspace\MDSSAdmin\doc\imgs\attributeStruct.png"/>
                    <pic:cNvPicPr>
                      <a:picLocks noChangeAspect="1" noChangeArrowheads="1"/>
                    </pic:cNvPicPr>
                  </pic:nvPicPr>
                  <pic:blipFill>
                    <a:blip r:embed="rId59" cstate="print"/>
                    <a:srcRect/>
                    <a:stretch>
                      <a:fillRect/>
                    </a:stretch>
                  </pic:blipFill>
                  <pic:spPr bwMode="auto">
                    <a:xfrm>
                      <a:off x="0" y="0"/>
                      <a:ext cx="5939790" cy="936625"/>
                    </a:xfrm>
                    <a:prstGeom prst="rect">
                      <a:avLst/>
                    </a:prstGeom>
                    <a:noFill/>
                    <a:ln w="9525">
                      <a:noFill/>
                      <a:miter lim="800000"/>
                      <a:headEnd/>
                      <a:tailEnd/>
                    </a:ln>
                  </pic:spPr>
                </pic:pic>
              </a:graphicData>
            </a:graphic>
          </wp:inline>
        </w:drawing>
      </w:r>
    </w:p>
    <w:p w:rsidR="00464C2A" w:rsidRDefault="00464C2A" w:rsidP="00200D85">
      <w:pPr>
        <w:pStyle w:val="Title"/>
      </w:pPr>
      <w:r>
        <w:t>Transactions</w:t>
      </w:r>
    </w:p>
    <w:p w:rsidR="00084389" w:rsidRDefault="003058A6" w:rsidP="00200D85">
      <w:r>
        <w:t xml:space="preserve">A </w:t>
      </w:r>
      <w:r w:rsidR="002E7468">
        <w:t xml:space="preserve">transaction is an atomic set of creates, updates, and deletes on one or more objects that collectively implement an </w:t>
      </w:r>
      <w:r>
        <w:t>operation</w:t>
      </w:r>
      <w:r w:rsidR="002E7468">
        <w:t xml:space="preserve"> in DDMS.</w:t>
      </w:r>
      <w:r>
        <w:t xml:space="preserve">  A single transaction records contains one or more transaction items.</w:t>
      </w:r>
      <w:r w:rsidR="002E7468">
        <w:t xml:space="preserve"> For instance, the creation of a Spray team and assignment of its respective Spray operators </w:t>
      </w:r>
      <w:r>
        <w:t xml:space="preserve">requires multiple </w:t>
      </w:r>
      <w:r w:rsidR="00EF2AF8">
        <w:t>items</w:t>
      </w:r>
      <w:r>
        <w:t xml:space="preserve">, but </w:t>
      </w:r>
      <w:r w:rsidR="002E7468">
        <w:t xml:space="preserve">is </w:t>
      </w:r>
      <w:r>
        <w:t xml:space="preserve">recorded as </w:t>
      </w:r>
      <w:r w:rsidR="002E7468">
        <w:t>a single transaction.</w:t>
      </w:r>
      <w:r w:rsidR="00EF2AF8">
        <w:t xml:space="preserve">  </w:t>
      </w:r>
      <w:r w:rsidR="00084389">
        <w:t xml:space="preserve">A transaction item is a single action which occurs during a transaction.  </w:t>
      </w:r>
      <w:r w:rsidR="00C27980">
        <w:t xml:space="preserve">The Spray team </w:t>
      </w:r>
      <w:r w:rsidR="00EF2AF8">
        <w:t xml:space="preserve">example contains multiple </w:t>
      </w:r>
      <w:r w:rsidR="00C27980">
        <w:t>transaction items</w:t>
      </w:r>
      <w:r w:rsidR="00EF2AF8">
        <w:t>:</w:t>
      </w:r>
      <w:r w:rsidR="00C27980">
        <w:t xml:space="preserve"> creating the spray team itself</w:t>
      </w:r>
      <w:r w:rsidR="00EF2AF8">
        <w:t>, and</w:t>
      </w:r>
      <w:r w:rsidR="00C27980">
        <w:t xml:space="preserve"> </w:t>
      </w:r>
      <w:r w:rsidR="00EF2AF8">
        <w:t>creation of In Team relationships for each spray operator</w:t>
      </w:r>
      <w:r w:rsidR="00C27980">
        <w:t>.</w:t>
      </w:r>
    </w:p>
    <w:p w:rsidR="00C27980" w:rsidRDefault="00EF2AF8" w:rsidP="00200D85">
      <w:r>
        <w:t xml:space="preserve">Transactions are important because the </w:t>
      </w:r>
      <w:r w:rsidR="00C27980">
        <w:t xml:space="preserve">database </w:t>
      </w:r>
      <w:r>
        <w:t>will either perform all of the actions, or none of them</w:t>
      </w:r>
      <w:r w:rsidR="00C27980">
        <w:t xml:space="preserve">. </w:t>
      </w:r>
      <w:r>
        <w:t>Before attempting a transaction, the</w:t>
      </w:r>
      <w:r w:rsidR="006C12E7">
        <w:t xml:space="preserve"> database create</w:t>
      </w:r>
      <w:r>
        <w:t xml:space="preserve">s a save point.  </w:t>
      </w:r>
      <w:r w:rsidR="006C12E7">
        <w:t>If any of the transaction items fail, the database roll</w:t>
      </w:r>
      <w:r>
        <w:t xml:space="preserve">s </w:t>
      </w:r>
      <w:r w:rsidR="006C12E7">
        <w:t>back</w:t>
      </w:r>
      <w:r>
        <w:t xml:space="preserve"> to </w:t>
      </w:r>
      <w:r w:rsidR="006C12E7">
        <w:t>the save point.</w:t>
      </w:r>
      <w:r>
        <w:t xml:space="preserve">  This all-or-nothing semantic ensures that data is not corrupted in the event of an error.  See the Basic CRUD Operations introduction for more information on data integrity and corruption.</w:t>
      </w:r>
    </w:p>
    <w:p w:rsidR="00B94DDE" w:rsidRDefault="00B94DDE" w:rsidP="00200D85">
      <w:r>
        <w:t xml:space="preserve">DDMS creates transaction records for every </w:t>
      </w:r>
      <w:r w:rsidR="00EF2AF8">
        <w:t xml:space="preserve">successful </w:t>
      </w:r>
      <w:r>
        <w:t>transaction</w:t>
      </w:r>
      <w:r w:rsidR="00EF2AF8">
        <w:t>.  A transaction record</w:t>
      </w:r>
      <w:r>
        <w:t xml:space="preserve"> </w:t>
      </w:r>
      <w:r w:rsidR="00EF2AF8">
        <w:t xml:space="preserve">contains all of </w:t>
      </w:r>
      <w:r>
        <w:t xml:space="preserve">the transaction items required to reproduce </w:t>
      </w:r>
      <w:r w:rsidR="00EF2AF8">
        <w:t>the</w:t>
      </w:r>
      <w:r>
        <w:t xml:space="preserve"> transaction</w:t>
      </w:r>
      <w:r w:rsidR="00EF2AF8">
        <w:t xml:space="preserve"> on another computer</w:t>
      </w:r>
      <w:r>
        <w:t xml:space="preserve">.  </w:t>
      </w:r>
      <w:r w:rsidR="00EF2AF8">
        <w:t>Synchronization uses transaction records</w:t>
      </w:r>
      <w:r>
        <w:t xml:space="preserve"> </w:t>
      </w:r>
      <w:r w:rsidR="00EF2AF8">
        <w:t>to</w:t>
      </w:r>
      <w:r>
        <w:t xml:space="preserve"> </w:t>
      </w:r>
      <w:r w:rsidR="00EF2AF8">
        <w:t xml:space="preserve">share data between </w:t>
      </w:r>
      <w:r>
        <w:t>different install</w:t>
      </w:r>
      <w:r w:rsidR="00EF2AF8">
        <w:t>ations</w:t>
      </w:r>
      <w:r>
        <w:t xml:space="preserve"> of DDMS.</w:t>
      </w:r>
      <w:r w:rsidR="00F904F4">
        <w:t xml:space="preserve">  The synchronization manager facilitates </w:t>
      </w:r>
      <w:r w:rsidR="00EF2AF8">
        <w:t>viewing, importing, and exporting transaction records</w:t>
      </w:r>
      <w:r w:rsidR="00F904F4">
        <w:t>.</w:t>
      </w:r>
    </w:p>
    <w:p w:rsidR="00464C2A" w:rsidRDefault="00464C2A" w:rsidP="00200D85">
      <w:pPr>
        <w:pStyle w:val="Heading1"/>
      </w:pPr>
      <w:bookmarkStart w:id="388" w:name="View_Transaction_Records"/>
      <w:bookmarkEnd w:id="388"/>
      <w:r>
        <w:t xml:space="preserve">View </w:t>
      </w:r>
      <w:commentRangeStart w:id="389"/>
      <w:r>
        <w:t xml:space="preserve">Transaction </w:t>
      </w:r>
      <w:commentRangeEnd w:id="389"/>
      <w:r w:rsidR="003122CB">
        <w:rPr>
          <w:rStyle w:val="CommentReference"/>
          <w:vanish/>
        </w:rPr>
        <w:commentReference w:id="389"/>
      </w:r>
      <w:r>
        <w:t>Records</w:t>
      </w:r>
    </w:p>
    <w:p w:rsidR="0044378E" w:rsidRPr="0044378E" w:rsidRDefault="00D41BE0" w:rsidP="0044378E">
      <w:pPr>
        <w:pStyle w:val="Textbody"/>
      </w:pPr>
      <w:r>
        <w:t>V</w:t>
      </w:r>
      <w:r w:rsidR="0044378E">
        <w:t>iew</w:t>
      </w:r>
      <w:r>
        <w:t>ing a specific</w:t>
      </w:r>
      <w:r w:rsidR="0044378E">
        <w:t xml:space="preserve"> </w:t>
      </w:r>
      <w:r>
        <w:t>transaction record</w:t>
      </w:r>
      <w:r w:rsidR="0044378E">
        <w:t xml:space="preserve"> </w:t>
      </w:r>
      <w:r>
        <w:t>reveals the specific information contained in the transaction.</w:t>
      </w:r>
    </w:p>
    <w:p w:rsidR="00464C2A" w:rsidRDefault="00464C2A" w:rsidP="006242D3">
      <w:pPr>
        <w:pStyle w:val="Textbody"/>
        <w:widowControl w:val="0"/>
        <w:numPr>
          <w:ilvl w:val="0"/>
          <w:numId w:val="9"/>
          <w:numberingChange w:id="390" w:author="Nathan Mceachen" w:date="2010-11-22T20:02:00Z" w:original="%1:1:0:."/>
        </w:numPr>
        <w:tabs>
          <w:tab w:val="left" w:pos="1414"/>
        </w:tabs>
        <w:autoSpaceDN w:val="0"/>
        <w:spacing w:after="0" w:line="240" w:lineRule="auto"/>
        <w:ind w:left="707" w:hanging="283"/>
        <w:textAlignment w:val="baseline"/>
      </w:pPr>
      <w:r>
        <w:t>Open the "Transaction" menu and click "View Transaction Records</w:t>
      </w:r>
      <w:ins w:id="391" w:author="Justin Naifeh" w:date="2010-11-25T00:51:00Z">
        <w:r w:rsidR="003B3F12">
          <w:t>.</w:t>
        </w:r>
      </w:ins>
      <w:r>
        <w:t>"</w:t>
      </w:r>
    </w:p>
    <w:p w:rsidR="00464C2A" w:rsidRDefault="00464C2A" w:rsidP="006242D3">
      <w:pPr>
        <w:pStyle w:val="Textbody"/>
        <w:widowControl w:val="0"/>
        <w:numPr>
          <w:ilvl w:val="0"/>
          <w:numId w:val="9"/>
          <w:numberingChange w:id="392" w:author="Nathan Mceachen" w:date="2010-11-22T20:02:00Z" w:original="%1:2:0:."/>
        </w:numPr>
        <w:tabs>
          <w:tab w:val="left" w:pos="1414"/>
        </w:tabs>
        <w:autoSpaceDN w:val="0"/>
        <w:spacing w:after="0" w:line="240" w:lineRule="auto"/>
        <w:ind w:left="707" w:hanging="283"/>
        <w:textAlignment w:val="baseline"/>
      </w:pPr>
      <w:r>
        <w:t>The main panel opens a paginated table listing all transactions in the system</w:t>
      </w:r>
      <w:ins w:id="393" w:author="Justin Naifeh" w:date="2010-11-25T00:51:00Z">
        <w:r w:rsidR="003B3F12">
          <w:t>.</w:t>
        </w:r>
      </w:ins>
    </w:p>
    <w:p w:rsidR="00464C2A" w:rsidRDefault="00464C2A" w:rsidP="006242D3">
      <w:pPr>
        <w:pStyle w:val="Textbody"/>
        <w:widowControl w:val="0"/>
        <w:numPr>
          <w:ilvl w:val="0"/>
          <w:numId w:val="9"/>
          <w:numberingChange w:id="394" w:author="Nathan Mceachen" w:date="2010-11-22T20:02:00Z" w:original="%1:3:0:."/>
        </w:numPr>
        <w:tabs>
          <w:tab w:val="left" w:pos="1414"/>
        </w:tabs>
        <w:autoSpaceDN w:val="0"/>
        <w:spacing w:after="0" w:line="240" w:lineRule="auto"/>
        <w:ind w:left="707" w:hanging="283"/>
        <w:textAlignment w:val="baseline"/>
      </w:pPr>
      <w:del w:id="395" w:author="Justin Naifeh" w:date="2010-11-25T00:23:00Z">
        <w:r w:rsidDel="008C38BE">
          <w:delText>Double click</w:delText>
        </w:r>
      </w:del>
      <w:ins w:id="396" w:author="Justin Naifeh" w:date="2010-11-25T00:23:00Z">
        <w:r w:rsidR="008C38BE">
          <w:t>Double-click</w:t>
        </w:r>
      </w:ins>
      <w:r>
        <w:t xml:space="preserve"> a row to open the details of the transaction record in a new tab</w:t>
      </w:r>
      <w:ins w:id="397" w:author="Justin Naifeh" w:date="2010-11-25T00:52:00Z">
        <w:r w:rsidR="003B3F12">
          <w:t>.</w:t>
        </w:r>
      </w:ins>
    </w:p>
    <w:p w:rsidR="00464C2A" w:rsidRDefault="00464C2A" w:rsidP="006242D3">
      <w:pPr>
        <w:pStyle w:val="Textbody"/>
        <w:widowControl w:val="0"/>
        <w:numPr>
          <w:ilvl w:val="0"/>
          <w:numId w:val="9"/>
          <w:numberingChange w:id="398" w:author="Nathan Mceachen" w:date="2010-11-22T20:02:00Z" w:original="%1:4:0:."/>
        </w:numPr>
        <w:tabs>
          <w:tab w:val="left" w:pos="1414"/>
        </w:tabs>
        <w:autoSpaceDN w:val="0"/>
        <w:spacing w:after="0" w:line="240" w:lineRule="auto"/>
        <w:ind w:left="707" w:hanging="283"/>
        <w:textAlignment w:val="baseline"/>
      </w:pPr>
      <w:r>
        <w:t>The bottom panel of the transaction record tab contains a list of transaction items in the record</w:t>
      </w:r>
      <w:ins w:id="399" w:author="Justin Naifeh" w:date="2010-11-25T00:52:00Z">
        <w:r w:rsidR="003B3F12">
          <w:t>.</w:t>
        </w:r>
      </w:ins>
    </w:p>
    <w:p w:rsidR="00E746A7" w:rsidRDefault="00464C2A" w:rsidP="006242D3">
      <w:pPr>
        <w:pStyle w:val="Textbody"/>
        <w:widowControl w:val="0"/>
        <w:numPr>
          <w:ilvl w:val="0"/>
          <w:numId w:val="9"/>
          <w:numberingChange w:id="400" w:author="Nathan Mceachen" w:date="2010-11-22T20:02:00Z" w:original="%1:5:0:."/>
        </w:numPr>
        <w:tabs>
          <w:tab w:val="left" w:pos="1414"/>
        </w:tabs>
        <w:autoSpaceDN w:val="0"/>
        <w:spacing w:after="0" w:line="240" w:lineRule="auto"/>
        <w:ind w:left="707" w:hanging="283"/>
        <w:textAlignment w:val="baseline"/>
      </w:pPr>
      <w:del w:id="401" w:author="Justin Naifeh" w:date="2010-11-25T00:23:00Z">
        <w:r w:rsidDel="008C38BE">
          <w:delText>Double click</w:delText>
        </w:r>
      </w:del>
      <w:ins w:id="402" w:author="Justin Naifeh" w:date="2010-11-25T00:23:00Z">
        <w:r w:rsidR="008C38BE">
          <w:t>Double-click</w:t>
        </w:r>
      </w:ins>
      <w:r>
        <w:t xml:space="preserve"> a transaction item to open its view in a new tab</w:t>
      </w:r>
      <w:ins w:id="403" w:author="Justin Naifeh" w:date="2010-11-25T00:52:00Z">
        <w:r w:rsidR="003B3F12">
          <w:t>.</w:t>
        </w:r>
      </w:ins>
    </w:p>
    <w:p w:rsidR="00E746A7" w:rsidRDefault="00E746A7" w:rsidP="00D41BE0">
      <w:pPr>
        <w:pStyle w:val="Heading1"/>
      </w:pPr>
      <w:bookmarkStart w:id="404" w:name="Export_Transaction"/>
      <w:bookmarkEnd w:id="404"/>
      <w:r w:rsidRPr="00E746A7">
        <w:t>An example of viewing transaction items</w:t>
      </w:r>
    </w:p>
    <w:p w:rsidR="00E746A7" w:rsidRDefault="00E746A7" w:rsidP="006242D3">
      <w:pPr>
        <w:pStyle w:val="Textbody"/>
        <w:numPr>
          <w:ilvl w:val="0"/>
          <w:numId w:val="24"/>
          <w:numberingChange w:id="405" w:author="Nathan Mceachen" w:date="2010-11-22T20:02:00Z" w:original="%1:1:0:."/>
        </w:numPr>
      </w:pPr>
      <w:r>
        <w:t>Open the "Transaction" menu and click "View Transaction Records</w:t>
      </w:r>
      <w:ins w:id="406" w:author="Justin Naifeh" w:date="2010-11-25T00:52:00Z">
        <w:r w:rsidR="003B3F12">
          <w:t>.</w:t>
        </w:r>
      </w:ins>
      <w:r>
        <w:t>"</w:t>
      </w:r>
      <w:r w:rsidR="00EB28D2">
        <w:rPr>
          <w:noProof/>
          <w:lang w:bidi="ar-SA"/>
        </w:rPr>
        <w:drawing>
          <wp:inline distT="0" distB="0" distL="0" distR="0">
            <wp:extent cx="6332220" cy="3829685"/>
            <wp:effectExtent l="19050" t="0" r="0" b="0"/>
            <wp:docPr id="1" name="Picture 0" descr="transactionRecor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Records1.png"/>
                    <pic:cNvPicPr/>
                  </pic:nvPicPr>
                  <pic:blipFill>
                    <a:blip r:embed="rId60" cstate="print"/>
                    <a:stretch>
                      <a:fillRect/>
                    </a:stretch>
                  </pic:blipFill>
                  <pic:spPr>
                    <a:xfrm>
                      <a:off x="0" y="0"/>
                      <a:ext cx="6332220" cy="3829685"/>
                    </a:xfrm>
                    <a:prstGeom prst="rect">
                      <a:avLst/>
                    </a:prstGeom>
                  </pic:spPr>
                </pic:pic>
              </a:graphicData>
            </a:graphic>
          </wp:inline>
        </w:drawing>
      </w:r>
    </w:p>
    <w:p w:rsidR="00E746A7" w:rsidRDefault="00E746A7" w:rsidP="006242D3">
      <w:pPr>
        <w:pStyle w:val="Textbody"/>
        <w:numPr>
          <w:ilvl w:val="0"/>
          <w:numId w:val="24"/>
          <w:numberingChange w:id="407" w:author="Nathan Mceachen" w:date="2010-11-22T20:02:00Z" w:original="%1:2:0:."/>
        </w:numPr>
      </w:pPr>
      <w:r>
        <w:t>A new tab open</w:t>
      </w:r>
      <w:r w:rsidR="00D41BE0">
        <w:t>s</w:t>
      </w:r>
      <w:r>
        <w:t xml:space="preserve"> with all of the transaction records in the system.  In this </w:t>
      </w:r>
      <w:r w:rsidR="00D41BE0">
        <w:t>example</w:t>
      </w:r>
      <w:r>
        <w:t xml:space="preserve"> there is only one record</w:t>
      </w:r>
      <w:r w:rsidR="00D41BE0">
        <w:t>.</w:t>
      </w:r>
      <w:r w:rsidR="00EB28D2">
        <w:rPr>
          <w:noProof/>
          <w:lang w:bidi="ar-SA"/>
        </w:rPr>
        <w:drawing>
          <wp:inline distT="0" distB="0" distL="0" distR="0">
            <wp:extent cx="6332220" cy="3823335"/>
            <wp:effectExtent l="19050" t="0" r="0" b="0"/>
            <wp:docPr id="2" name="Picture 1" descr="transactionRecor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Records2.png"/>
                    <pic:cNvPicPr/>
                  </pic:nvPicPr>
                  <pic:blipFill>
                    <a:blip r:embed="rId61" cstate="print"/>
                    <a:stretch>
                      <a:fillRect/>
                    </a:stretch>
                  </pic:blipFill>
                  <pic:spPr>
                    <a:xfrm>
                      <a:off x="0" y="0"/>
                      <a:ext cx="6332220" cy="3823335"/>
                    </a:xfrm>
                    <a:prstGeom prst="rect">
                      <a:avLst/>
                    </a:prstGeom>
                  </pic:spPr>
                </pic:pic>
              </a:graphicData>
            </a:graphic>
          </wp:inline>
        </w:drawing>
      </w:r>
    </w:p>
    <w:p w:rsidR="00E746A7" w:rsidRDefault="00E746A7" w:rsidP="006242D3">
      <w:pPr>
        <w:pStyle w:val="Textbody"/>
        <w:numPr>
          <w:ilvl w:val="0"/>
          <w:numId w:val="24"/>
          <w:numberingChange w:id="408" w:author="Nathan Mceachen" w:date="2010-11-22T20:02:00Z" w:original="%1:3:0:."/>
        </w:numPr>
      </w:pPr>
      <w:del w:id="409" w:author="Justin Naifeh" w:date="2010-11-25T00:23:00Z">
        <w:r w:rsidDel="008C38BE">
          <w:delText>Double click</w:delText>
        </w:r>
      </w:del>
      <w:ins w:id="410" w:author="Justin Naifeh" w:date="2010-11-25T00:23:00Z">
        <w:r w:rsidR="008C38BE">
          <w:t>Double-click</w:t>
        </w:r>
      </w:ins>
      <w:r>
        <w:t xml:space="preserve"> the row of the transaction record to </w:t>
      </w:r>
      <w:r w:rsidR="00D41BE0">
        <w:t>view</w:t>
      </w:r>
      <w:r>
        <w:t xml:space="preserve"> its details.</w:t>
      </w:r>
      <w:r w:rsidR="00EB28D2">
        <w:t xml:space="preserve">  </w:t>
      </w:r>
      <w:r w:rsidR="00251ED6">
        <w:t>Since this transaction record has not been exported, the “Export transaction sequence” field is blank</w:t>
      </w:r>
      <w:r w:rsidR="00EB28D2">
        <w:t xml:space="preserve">. </w:t>
      </w:r>
      <w:r w:rsidR="00EB28D2">
        <w:rPr>
          <w:noProof/>
          <w:lang w:bidi="ar-SA"/>
        </w:rPr>
        <w:drawing>
          <wp:inline distT="0" distB="0" distL="0" distR="0">
            <wp:extent cx="6332220" cy="3823335"/>
            <wp:effectExtent l="19050" t="0" r="0" b="0"/>
            <wp:docPr id="3" name="Picture 2" descr="transactionRecor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Records3.png"/>
                    <pic:cNvPicPr/>
                  </pic:nvPicPr>
                  <pic:blipFill>
                    <a:blip r:embed="rId62" cstate="print"/>
                    <a:stretch>
                      <a:fillRect/>
                    </a:stretch>
                  </pic:blipFill>
                  <pic:spPr>
                    <a:xfrm>
                      <a:off x="0" y="0"/>
                      <a:ext cx="6332220" cy="3823335"/>
                    </a:xfrm>
                    <a:prstGeom prst="rect">
                      <a:avLst/>
                    </a:prstGeom>
                  </pic:spPr>
                </pic:pic>
              </a:graphicData>
            </a:graphic>
          </wp:inline>
        </w:drawing>
      </w:r>
    </w:p>
    <w:p w:rsidR="00E746A7" w:rsidRDefault="00E746A7" w:rsidP="006242D3">
      <w:pPr>
        <w:pStyle w:val="Textbody"/>
        <w:numPr>
          <w:ilvl w:val="0"/>
          <w:numId w:val="24"/>
          <w:numberingChange w:id="411" w:author="Nathan Mceachen" w:date="2010-11-22T20:02:00Z" w:original="%1:4:0:."/>
        </w:numPr>
      </w:pPr>
      <w:r>
        <w:t xml:space="preserve">The table at the bottom contains all of the transaction items in a transaction record.  </w:t>
      </w:r>
      <w:r w:rsidR="002D1D73">
        <w:t>In this example, the</w:t>
      </w:r>
      <w:r>
        <w:t xml:space="preserve"> record has a single transaction item.  </w:t>
      </w:r>
      <w:del w:id="412" w:author="Justin Naifeh" w:date="2010-11-25T00:23:00Z">
        <w:r w:rsidDel="008C38BE">
          <w:delText>Double click</w:delText>
        </w:r>
      </w:del>
      <w:ins w:id="413" w:author="Justin Naifeh" w:date="2010-11-25T00:23:00Z">
        <w:r w:rsidR="008C38BE">
          <w:t>Double-click</w:t>
        </w:r>
      </w:ins>
      <w:r>
        <w:t xml:space="preserve"> the transaction item to examine its details.</w:t>
      </w:r>
      <w:r w:rsidR="00FE5D24">
        <w:t xml:space="preserve"> </w:t>
      </w:r>
      <w:r w:rsidR="00FE5D24">
        <w:rPr>
          <w:noProof/>
          <w:lang w:bidi="ar-SA"/>
        </w:rPr>
        <w:drawing>
          <wp:inline distT="0" distB="0" distL="0" distR="0">
            <wp:extent cx="6332220" cy="3823335"/>
            <wp:effectExtent l="19050" t="0" r="0" b="0"/>
            <wp:docPr id="4" name="Picture 3" descr="transactionRecor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Records3.png"/>
                    <pic:cNvPicPr/>
                  </pic:nvPicPr>
                  <pic:blipFill>
                    <a:blip r:embed="rId62" cstate="print"/>
                    <a:stretch>
                      <a:fillRect/>
                    </a:stretch>
                  </pic:blipFill>
                  <pic:spPr>
                    <a:xfrm>
                      <a:off x="0" y="0"/>
                      <a:ext cx="6332220" cy="3823335"/>
                    </a:xfrm>
                    <a:prstGeom prst="rect">
                      <a:avLst/>
                    </a:prstGeom>
                  </pic:spPr>
                </pic:pic>
              </a:graphicData>
            </a:graphic>
          </wp:inline>
        </w:drawing>
      </w:r>
    </w:p>
    <w:p w:rsidR="00E746A7" w:rsidRPr="00E746A7" w:rsidRDefault="00E746A7" w:rsidP="006242D3">
      <w:pPr>
        <w:pStyle w:val="Textbody"/>
        <w:numPr>
          <w:ilvl w:val="0"/>
          <w:numId w:val="24"/>
          <w:numberingChange w:id="414" w:author="Nathan Mceachen" w:date="2010-11-22T20:02:00Z" w:original="%1:5:0:."/>
        </w:numPr>
      </w:pPr>
      <w:r>
        <w:t xml:space="preserve">A new tab </w:t>
      </w:r>
      <w:r w:rsidR="002D1D73">
        <w:t xml:space="preserve">opens </w:t>
      </w:r>
      <w:r>
        <w:t>with the details of the transaction item.</w:t>
      </w:r>
      <w:r w:rsidR="00FE5D24">
        <w:rPr>
          <w:noProof/>
          <w:lang w:bidi="ar-SA"/>
        </w:rPr>
        <w:drawing>
          <wp:inline distT="0" distB="0" distL="0" distR="0">
            <wp:extent cx="6332220" cy="3823335"/>
            <wp:effectExtent l="19050" t="0" r="0" b="0"/>
            <wp:docPr id="5" name="Picture 4" descr="transactionRecord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Records4.png"/>
                    <pic:cNvPicPr/>
                  </pic:nvPicPr>
                  <pic:blipFill>
                    <a:blip r:embed="rId63" cstate="print"/>
                    <a:stretch>
                      <a:fillRect/>
                    </a:stretch>
                  </pic:blipFill>
                  <pic:spPr>
                    <a:xfrm>
                      <a:off x="0" y="0"/>
                      <a:ext cx="6332220" cy="3823335"/>
                    </a:xfrm>
                    <a:prstGeom prst="rect">
                      <a:avLst/>
                    </a:prstGeom>
                  </pic:spPr>
                </pic:pic>
              </a:graphicData>
            </a:graphic>
          </wp:inline>
        </w:drawing>
      </w:r>
    </w:p>
    <w:p w:rsidR="00464C2A" w:rsidRDefault="00464C2A" w:rsidP="002D1D73">
      <w:pPr>
        <w:pStyle w:val="Heading1"/>
      </w:pPr>
      <w:r>
        <w:t>Export Transaction</w:t>
      </w:r>
    </w:p>
    <w:p w:rsidR="00D17799" w:rsidRPr="00D17799" w:rsidRDefault="002D1D73" w:rsidP="00D17799">
      <w:pPr>
        <w:pStyle w:val="Textbody"/>
      </w:pPr>
      <w:r>
        <w:t>Exporting transaction facilitate data sharing between installations.</w:t>
      </w:r>
    </w:p>
    <w:p w:rsidR="00464C2A" w:rsidRDefault="00464C2A" w:rsidP="006242D3">
      <w:pPr>
        <w:pStyle w:val="Textbody"/>
        <w:widowControl w:val="0"/>
        <w:numPr>
          <w:ilvl w:val="0"/>
          <w:numId w:val="10"/>
          <w:numberingChange w:id="415" w:author="Nathan Mceachen" w:date="2010-11-22T20:02:00Z" w:original="%1:1:0:."/>
        </w:numPr>
        <w:tabs>
          <w:tab w:val="left" w:pos="1414"/>
        </w:tabs>
        <w:autoSpaceDN w:val="0"/>
        <w:spacing w:after="0" w:line="240" w:lineRule="auto"/>
        <w:ind w:left="707" w:hanging="283"/>
        <w:textAlignment w:val="baseline"/>
      </w:pPr>
      <w:r>
        <w:t>Ensure that the web server is shut down</w:t>
      </w:r>
      <w:ins w:id="416" w:author="Justin Naifeh" w:date="2010-11-25T00:54:00Z">
        <w:r w:rsidR="00366C57">
          <w:t>.</w:t>
        </w:r>
      </w:ins>
    </w:p>
    <w:p w:rsidR="00464C2A" w:rsidRDefault="00464C2A" w:rsidP="006242D3">
      <w:pPr>
        <w:pStyle w:val="Textbody"/>
        <w:widowControl w:val="0"/>
        <w:numPr>
          <w:ilvl w:val="0"/>
          <w:numId w:val="10"/>
          <w:numberingChange w:id="417" w:author="Nathan Mceachen" w:date="2010-11-22T20:02:00Z" w:original="%1:2:0:."/>
        </w:numPr>
        <w:tabs>
          <w:tab w:val="left" w:pos="1414"/>
        </w:tabs>
        <w:autoSpaceDN w:val="0"/>
        <w:spacing w:after="0" w:line="240" w:lineRule="auto"/>
        <w:ind w:left="707" w:hanging="283"/>
        <w:textAlignment w:val="baseline"/>
      </w:pPr>
      <w:r>
        <w:t>Open the "Transaction" menu and click "Export Transaction</w:t>
      </w:r>
      <w:ins w:id="418" w:author="Justin Naifeh" w:date="2010-11-25T00:54:00Z">
        <w:r w:rsidR="00366C57">
          <w:t>.</w:t>
        </w:r>
      </w:ins>
      <w:r>
        <w:t>"</w:t>
      </w:r>
    </w:p>
    <w:p w:rsidR="00464C2A" w:rsidRDefault="00464C2A" w:rsidP="006242D3">
      <w:pPr>
        <w:pStyle w:val="Textbody"/>
        <w:widowControl w:val="0"/>
        <w:numPr>
          <w:ilvl w:val="0"/>
          <w:numId w:val="10"/>
          <w:numberingChange w:id="419" w:author="Nathan Mceachen" w:date="2010-11-22T20:02:00Z" w:original="%1:3:0:."/>
        </w:numPr>
        <w:tabs>
          <w:tab w:val="left" w:pos="1414"/>
        </w:tabs>
        <w:autoSpaceDN w:val="0"/>
        <w:spacing w:after="0" w:line="240" w:lineRule="auto"/>
        <w:ind w:left="707" w:hanging="283"/>
        <w:textAlignment w:val="baseline"/>
      </w:pPr>
      <w:r>
        <w:t>A pop-up opens with three options: All, Range, and Not Exported</w:t>
      </w:r>
      <w:ins w:id="420" w:author="Justin Naifeh" w:date="2010-11-25T00:54:00Z">
        <w:r w:rsidR="00366C57">
          <w:t>.</w:t>
        </w:r>
      </w:ins>
    </w:p>
    <w:p w:rsidR="00464C2A" w:rsidRDefault="00464C2A" w:rsidP="006242D3">
      <w:pPr>
        <w:pStyle w:val="Textbody"/>
        <w:widowControl w:val="0"/>
        <w:numPr>
          <w:ilvl w:val="1"/>
          <w:numId w:val="10"/>
          <w:numberingChange w:id="421" w:author="Nathan Mceachen" w:date="2010-11-22T20:02:00Z" w:original=""/>
        </w:numPr>
        <w:tabs>
          <w:tab w:val="left" w:pos="2828"/>
        </w:tabs>
        <w:autoSpaceDN w:val="0"/>
        <w:spacing w:after="0" w:line="240" w:lineRule="auto"/>
        <w:ind w:left="1414" w:hanging="283"/>
        <w:textAlignment w:val="baseline"/>
      </w:pPr>
      <w:r>
        <w:t xml:space="preserve">All: Exports all transactions from the node regardless </w:t>
      </w:r>
      <w:r w:rsidR="002D1D73">
        <w:t xml:space="preserve">whether or not they </w:t>
      </w:r>
      <w:r>
        <w:t>have already been exported</w:t>
      </w:r>
      <w:r w:rsidR="00D17799">
        <w:t>.</w:t>
      </w:r>
      <w:r w:rsidR="00B516AC">
        <w:t xml:space="preserve">  An import</w:t>
      </w:r>
      <w:r w:rsidR="002D1D73">
        <w:t>ing</w:t>
      </w:r>
      <w:r w:rsidR="00B516AC">
        <w:t xml:space="preserve"> node will skip all transactions which it has previously imported</w:t>
      </w:r>
      <w:r w:rsidR="002D1D73">
        <w:t>, so there is no danger of data duplication</w:t>
      </w:r>
      <w:r w:rsidR="00B516AC">
        <w:t>.</w:t>
      </w:r>
      <w:r w:rsidR="00997D6B">
        <w:t xml:space="preserve">  However, exporting all transaction will create much larger </w:t>
      </w:r>
      <w:r w:rsidR="002D1D73">
        <w:t xml:space="preserve">export </w:t>
      </w:r>
      <w:r w:rsidR="00997D6B">
        <w:t>files.</w:t>
      </w:r>
    </w:p>
    <w:p w:rsidR="00464C2A" w:rsidRDefault="00464C2A" w:rsidP="006242D3">
      <w:pPr>
        <w:pStyle w:val="Textbody"/>
        <w:widowControl w:val="0"/>
        <w:numPr>
          <w:ilvl w:val="1"/>
          <w:numId w:val="10"/>
          <w:numberingChange w:id="422" w:author="Nathan Mceachen" w:date="2010-11-22T20:02:00Z" w:original=""/>
        </w:numPr>
        <w:tabs>
          <w:tab w:val="left" w:pos="2828"/>
        </w:tabs>
        <w:autoSpaceDN w:val="0"/>
        <w:spacing w:after="0" w:line="240" w:lineRule="auto"/>
        <w:ind w:left="1414" w:hanging="283"/>
        <w:textAlignment w:val="baseline"/>
      </w:pPr>
      <w:r>
        <w:t>Range: Exports transactions between the specified start and end sequence numbers</w:t>
      </w:r>
      <w:r w:rsidR="00D17799">
        <w:t>.  This option should only be used if a</w:t>
      </w:r>
      <w:r w:rsidR="003748B8">
        <w:t>n</w:t>
      </w:r>
      <w:r w:rsidR="00D17799">
        <w:t xml:space="preserve"> install </w:t>
      </w:r>
      <w:r w:rsidR="002D1D73">
        <w:t xml:space="preserve">requests </w:t>
      </w:r>
      <w:r w:rsidR="00D17799">
        <w:t>the transaction of a specific export sequence number.</w:t>
      </w:r>
    </w:p>
    <w:p w:rsidR="00464C2A" w:rsidRDefault="00464C2A" w:rsidP="006242D3">
      <w:pPr>
        <w:pStyle w:val="Textbody"/>
        <w:widowControl w:val="0"/>
        <w:numPr>
          <w:ilvl w:val="1"/>
          <w:numId w:val="10"/>
          <w:numberingChange w:id="423" w:author="Nathan Mceachen" w:date="2010-11-22T20:02:00Z" w:original=""/>
        </w:numPr>
        <w:tabs>
          <w:tab w:val="left" w:pos="2828"/>
        </w:tabs>
        <w:autoSpaceDN w:val="0"/>
        <w:spacing w:after="0" w:line="240" w:lineRule="auto"/>
        <w:ind w:left="1414" w:hanging="283"/>
        <w:textAlignment w:val="baseline"/>
      </w:pPr>
      <w:r>
        <w:t>Not Exported: Exports all transactions which have not been previously exported</w:t>
      </w:r>
      <w:r w:rsidR="006D4B2F">
        <w:t xml:space="preserve">.  </w:t>
      </w:r>
      <w:r w:rsidR="002D1D73">
        <w:t>This is generally the preferred option.</w:t>
      </w:r>
    </w:p>
    <w:p w:rsidR="00464C2A" w:rsidRDefault="00464C2A" w:rsidP="006242D3">
      <w:pPr>
        <w:pStyle w:val="Textbody"/>
        <w:widowControl w:val="0"/>
        <w:numPr>
          <w:ilvl w:val="0"/>
          <w:numId w:val="10"/>
          <w:numberingChange w:id="424" w:author="Nathan Mceachen" w:date="2010-11-22T20:02:00Z" w:original="%1:4:0:."/>
        </w:numPr>
        <w:tabs>
          <w:tab w:val="left" w:pos="1414"/>
        </w:tabs>
        <w:autoSpaceDN w:val="0"/>
        <w:spacing w:after="0" w:line="240" w:lineRule="auto"/>
        <w:ind w:left="707" w:hanging="283"/>
        <w:textAlignment w:val="baseline"/>
      </w:pPr>
      <w:r>
        <w:t>Click “Choose File” and select a destination for the export file</w:t>
      </w:r>
      <w:ins w:id="425" w:author="Justin Naifeh" w:date="2010-11-25T00:54:00Z">
        <w:r w:rsidR="00366C57">
          <w:t>.</w:t>
        </w:r>
      </w:ins>
    </w:p>
    <w:p w:rsidR="00464C2A" w:rsidRDefault="00464C2A" w:rsidP="006242D3">
      <w:pPr>
        <w:pStyle w:val="Textbody"/>
        <w:widowControl w:val="0"/>
        <w:numPr>
          <w:ilvl w:val="0"/>
          <w:numId w:val="10"/>
          <w:numberingChange w:id="426" w:author="Nathan Mceachen" w:date="2010-11-22T20:02:00Z" w:original="%1:5:0:."/>
        </w:numPr>
        <w:tabs>
          <w:tab w:val="left" w:pos="1414"/>
        </w:tabs>
        <w:autoSpaceDN w:val="0"/>
        <w:spacing w:after="0" w:line="240" w:lineRule="auto"/>
        <w:ind w:left="707" w:hanging="283"/>
        <w:textAlignment w:val="baseline"/>
      </w:pPr>
      <w:r>
        <w:t>Click “OK” to being the export</w:t>
      </w:r>
      <w:ins w:id="427" w:author="Justin Naifeh" w:date="2010-11-25T00:54:00Z">
        <w:r w:rsidR="00366C57">
          <w:t>.</w:t>
        </w:r>
      </w:ins>
    </w:p>
    <w:p w:rsidR="00464C2A" w:rsidRDefault="00464C2A" w:rsidP="006242D3">
      <w:pPr>
        <w:pStyle w:val="Textbody"/>
        <w:widowControl w:val="0"/>
        <w:numPr>
          <w:ilvl w:val="0"/>
          <w:numId w:val="10"/>
          <w:numberingChange w:id="428" w:author="Nathan Mceachen" w:date="2010-11-22T20:02:00Z" w:original="%1:6:0:."/>
        </w:numPr>
        <w:tabs>
          <w:tab w:val="left" w:pos="1414"/>
        </w:tabs>
        <w:autoSpaceDN w:val="0"/>
        <w:spacing w:after="0" w:line="240" w:lineRule="auto"/>
        <w:ind w:left="707" w:hanging="283"/>
        <w:textAlignment w:val="baseline"/>
      </w:pPr>
      <w:r>
        <w:t>A pop-up appears with status information concerning the export. The pop-up closes when then the export completes.</w:t>
      </w:r>
    </w:p>
    <w:p w:rsidR="00EB4ACA" w:rsidRDefault="00EB4ACA" w:rsidP="002D1D73">
      <w:pPr>
        <w:pStyle w:val="Heading1"/>
      </w:pPr>
      <w:bookmarkStart w:id="429" w:name="Import_Transaction"/>
      <w:bookmarkEnd w:id="429"/>
      <w:r w:rsidRPr="00EB4ACA">
        <w:t>Example of exporting transactions</w:t>
      </w:r>
    </w:p>
    <w:p w:rsidR="00EB4ACA" w:rsidRDefault="00603167" w:rsidP="006242D3">
      <w:pPr>
        <w:pStyle w:val="Textbody"/>
        <w:numPr>
          <w:ilvl w:val="0"/>
          <w:numId w:val="25"/>
          <w:numberingChange w:id="430" w:author="Nathan Mceachen" w:date="2010-11-22T20:02:00Z" w:original="%1:1:0:."/>
        </w:numPr>
      </w:pPr>
      <w:r>
        <w:t>Open the "Transaction" menu and click "Export Transaction</w:t>
      </w:r>
      <w:ins w:id="431" w:author="Justin Naifeh" w:date="2010-11-25T00:55:00Z">
        <w:r w:rsidR="00581AC9">
          <w:t>.</w:t>
        </w:r>
      </w:ins>
      <w:r>
        <w:t>"</w:t>
      </w:r>
      <w:del w:id="432" w:author="Justin Naifeh" w:date="2010-11-25T00:55:00Z">
        <w:r w:rsidR="00A677BC" w:rsidDel="00581AC9">
          <w:delText>.</w:delText>
        </w:r>
      </w:del>
      <w:r w:rsidR="00A677BC">
        <w:t xml:space="preserve">  Note that the server is shutdown.</w:t>
      </w:r>
      <w:r w:rsidR="00D31891">
        <w:rPr>
          <w:noProof/>
          <w:lang w:bidi="ar-SA"/>
        </w:rPr>
        <w:drawing>
          <wp:inline distT="0" distB="0" distL="0" distR="0">
            <wp:extent cx="6332220" cy="4032885"/>
            <wp:effectExtent l="19050" t="0" r="0" b="0"/>
            <wp:docPr id="6" name="Picture 5" descr="exportTransaction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Transactions1.png"/>
                    <pic:cNvPicPr/>
                  </pic:nvPicPr>
                  <pic:blipFill>
                    <a:blip r:embed="rId64" cstate="print"/>
                    <a:stretch>
                      <a:fillRect/>
                    </a:stretch>
                  </pic:blipFill>
                  <pic:spPr>
                    <a:xfrm>
                      <a:off x="0" y="0"/>
                      <a:ext cx="6332220" cy="4032885"/>
                    </a:xfrm>
                    <a:prstGeom prst="rect">
                      <a:avLst/>
                    </a:prstGeom>
                  </pic:spPr>
                </pic:pic>
              </a:graphicData>
            </a:graphic>
          </wp:inline>
        </w:drawing>
      </w:r>
    </w:p>
    <w:p w:rsidR="00603167" w:rsidRDefault="00603167" w:rsidP="006242D3">
      <w:pPr>
        <w:pStyle w:val="Textbody"/>
        <w:numPr>
          <w:ilvl w:val="0"/>
          <w:numId w:val="25"/>
          <w:numberingChange w:id="433" w:author="Nathan Mceachen" w:date="2010-11-22T20:02:00Z" w:original="%1:2:0:."/>
        </w:numPr>
      </w:pPr>
      <w:r>
        <w:t xml:space="preserve">Select </w:t>
      </w:r>
      <w:r w:rsidR="002D1D73">
        <w:t xml:space="preserve">the </w:t>
      </w:r>
      <w:r>
        <w:t xml:space="preserve">desired location of the export file and the sequences to export.  </w:t>
      </w:r>
      <w:r w:rsidR="002D1D73">
        <w:t>Select “All” to e</w:t>
      </w:r>
      <w:r>
        <w:t>xport everything.</w:t>
      </w:r>
      <w:r w:rsidR="00D61289">
        <w:t xml:space="preserve">  </w:t>
      </w:r>
      <w:r w:rsidR="002D1D73">
        <w:t>C</w:t>
      </w:r>
      <w:r w:rsidR="00D61289">
        <w:t>lick "O</w:t>
      </w:r>
      <w:r w:rsidR="002D1D73">
        <w:t>K.</w:t>
      </w:r>
      <w:r w:rsidR="00D61289">
        <w:t>"</w:t>
      </w:r>
      <w:r w:rsidR="00893311">
        <w:rPr>
          <w:noProof/>
          <w:lang w:bidi="ar-SA"/>
        </w:rPr>
        <w:drawing>
          <wp:inline distT="0" distB="0" distL="0" distR="0">
            <wp:extent cx="6332220" cy="4020820"/>
            <wp:effectExtent l="19050" t="0" r="0" b="0"/>
            <wp:docPr id="7" name="Picture 6" descr="exportTransac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Transactions2.png"/>
                    <pic:cNvPicPr/>
                  </pic:nvPicPr>
                  <pic:blipFill>
                    <a:blip r:embed="rId65" cstate="print"/>
                    <a:stretch>
                      <a:fillRect/>
                    </a:stretch>
                  </pic:blipFill>
                  <pic:spPr>
                    <a:xfrm>
                      <a:off x="0" y="0"/>
                      <a:ext cx="6332220" cy="4020820"/>
                    </a:xfrm>
                    <a:prstGeom prst="rect">
                      <a:avLst/>
                    </a:prstGeom>
                  </pic:spPr>
                </pic:pic>
              </a:graphicData>
            </a:graphic>
          </wp:inline>
        </w:drawing>
      </w:r>
    </w:p>
    <w:p w:rsidR="00D61289" w:rsidRDefault="00D61289" w:rsidP="006242D3">
      <w:pPr>
        <w:pStyle w:val="Textbody"/>
        <w:numPr>
          <w:ilvl w:val="0"/>
          <w:numId w:val="25"/>
          <w:numberingChange w:id="434" w:author="Nathan Mceachen" w:date="2010-11-22T20:02:00Z" w:original="%1:3:0:."/>
        </w:numPr>
      </w:pPr>
      <w:r>
        <w:t>A pop-up appears with the status of the export.</w:t>
      </w:r>
      <w:r w:rsidR="00893311">
        <w:rPr>
          <w:noProof/>
          <w:lang w:bidi="ar-SA"/>
        </w:rPr>
        <w:drawing>
          <wp:inline distT="0" distB="0" distL="0" distR="0">
            <wp:extent cx="6332220" cy="4027170"/>
            <wp:effectExtent l="19050" t="0" r="0" b="0"/>
            <wp:docPr id="8" name="Picture 7" descr="exportTransaction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Transactions3.png"/>
                    <pic:cNvPicPr/>
                  </pic:nvPicPr>
                  <pic:blipFill>
                    <a:blip r:embed="rId66" cstate="print"/>
                    <a:stretch>
                      <a:fillRect/>
                    </a:stretch>
                  </pic:blipFill>
                  <pic:spPr>
                    <a:xfrm>
                      <a:off x="0" y="0"/>
                      <a:ext cx="6332220" cy="4027170"/>
                    </a:xfrm>
                    <a:prstGeom prst="rect">
                      <a:avLst/>
                    </a:prstGeom>
                  </pic:spPr>
                </pic:pic>
              </a:graphicData>
            </a:graphic>
          </wp:inline>
        </w:drawing>
      </w:r>
    </w:p>
    <w:p w:rsidR="00D31891" w:rsidRPr="00EB4ACA" w:rsidRDefault="00D31891" w:rsidP="006242D3">
      <w:pPr>
        <w:pStyle w:val="Textbody"/>
        <w:numPr>
          <w:ilvl w:val="0"/>
          <w:numId w:val="25"/>
          <w:numberingChange w:id="435" w:author="Nathan Mceachen" w:date="2010-11-22T20:02:00Z" w:original="%1:4:0:."/>
        </w:numPr>
      </w:pPr>
      <w:r>
        <w:t>The pop-up closes when the export is complete.</w:t>
      </w:r>
      <w:r w:rsidR="00893311">
        <w:rPr>
          <w:noProof/>
          <w:lang w:bidi="ar-SA"/>
        </w:rPr>
        <w:drawing>
          <wp:inline distT="0" distB="0" distL="0" distR="0">
            <wp:extent cx="6332220" cy="4022090"/>
            <wp:effectExtent l="19050" t="0" r="0" b="0"/>
            <wp:docPr id="9" name="Picture 8" descr="exportTransaction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Transactions4.png"/>
                    <pic:cNvPicPr/>
                  </pic:nvPicPr>
                  <pic:blipFill>
                    <a:blip r:embed="rId67" cstate="print"/>
                    <a:stretch>
                      <a:fillRect/>
                    </a:stretch>
                  </pic:blipFill>
                  <pic:spPr>
                    <a:xfrm>
                      <a:off x="0" y="0"/>
                      <a:ext cx="6332220" cy="4022090"/>
                    </a:xfrm>
                    <a:prstGeom prst="rect">
                      <a:avLst/>
                    </a:prstGeom>
                  </pic:spPr>
                </pic:pic>
              </a:graphicData>
            </a:graphic>
          </wp:inline>
        </w:drawing>
      </w:r>
    </w:p>
    <w:p w:rsidR="00EB4ACA" w:rsidRDefault="00EB4ACA" w:rsidP="006F51FD">
      <w:pPr>
        <w:pStyle w:val="Heading2"/>
        <w:spacing w:before="0" w:after="0"/>
      </w:pPr>
    </w:p>
    <w:p w:rsidR="00464C2A" w:rsidRDefault="00464C2A" w:rsidP="002D1D73">
      <w:pPr>
        <w:pStyle w:val="Heading1"/>
      </w:pPr>
      <w:r>
        <w:t>Import Transaction</w:t>
      </w:r>
    </w:p>
    <w:p w:rsidR="000B68B9" w:rsidRDefault="00803DD1" w:rsidP="002D1D73">
      <w:pPr>
        <w:pStyle w:val="Textbody"/>
        <w:widowControl w:val="0"/>
        <w:tabs>
          <w:tab w:val="left" w:pos="1414"/>
        </w:tabs>
        <w:autoSpaceDN w:val="0"/>
        <w:spacing w:after="0" w:line="240" w:lineRule="auto"/>
        <w:textAlignment w:val="baseline"/>
      </w:pPr>
      <w:r>
        <w:t xml:space="preserve">In order to </w:t>
      </w:r>
      <w:r w:rsidR="002D1D73">
        <w:t>receive</w:t>
      </w:r>
      <w:r w:rsidR="00B516AC">
        <w:t xml:space="preserve"> data from a different install</w:t>
      </w:r>
      <w:r w:rsidR="002D1D73">
        <w:t>ation, the transaction export file must be imported</w:t>
      </w:r>
      <w:r w:rsidR="00B516AC">
        <w:t>.</w:t>
      </w:r>
    </w:p>
    <w:p w:rsidR="00464C2A" w:rsidRDefault="00464C2A" w:rsidP="006242D3">
      <w:pPr>
        <w:pStyle w:val="Textbody"/>
        <w:widowControl w:val="0"/>
        <w:numPr>
          <w:ilvl w:val="0"/>
          <w:numId w:val="11"/>
          <w:numberingChange w:id="436" w:author="Nathan Mceachen" w:date="2010-11-22T20:02:00Z" w:original="%1:1:0:."/>
        </w:numPr>
        <w:tabs>
          <w:tab w:val="left" w:pos="1414"/>
        </w:tabs>
        <w:autoSpaceDN w:val="0"/>
        <w:spacing w:after="0" w:line="240" w:lineRule="auto"/>
        <w:ind w:left="707" w:hanging="283"/>
        <w:textAlignment w:val="baseline"/>
      </w:pPr>
      <w:r>
        <w:t>Ensure that the web server is shut down</w:t>
      </w:r>
      <w:ins w:id="437" w:author="Justin Naifeh" w:date="2010-11-25T00:55:00Z">
        <w:r w:rsidR="00581AC9">
          <w:t>.</w:t>
        </w:r>
      </w:ins>
    </w:p>
    <w:p w:rsidR="00464C2A" w:rsidRDefault="00464C2A" w:rsidP="006242D3">
      <w:pPr>
        <w:pStyle w:val="Textbody"/>
        <w:widowControl w:val="0"/>
        <w:numPr>
          <w:ilvl w:val="0"/>
          <w:numId w:val="11"/>
          <w:numberingChange w:id="438" w:author="Nathan Mceachen" w:date="2010-11-22T20:02:00Z" w:original="%1:2:0:."/>
        </w:numPr>
        <w:tabs>
          <w:tab w:val="left" w:pos="1414"/>
        </w:tabs>
        <w:autoSpaceDN w:val="0"/>
        <w:spacing w:after="0" w:line="240" w:lineRule="auto"/>
        <w:ind w:left="707" w:hanging="283"/>
        <w:textAlignment w:val="baseline"/>
      </w:pPr>
      <w:r>
        <w:t>Open the "Transaction" menu and click "Import Transaction</w:t>
      </w:r>
      <w:ins w:id="439" w:author="Justin Naifeh" w:date="2010-11-25T00:55:00Z">
        <w:r w:rsidR="00581AC9">
          <w:t>.</w:t>
        </w:r>
      </w:ins>
      <w:r>
        <w:t>"</w:t>
      </w:r>
    </w:p>
    <w:p w:rsidR="00464C2A" w:rsidRDefault="00464C2A" w:rsidP="006242D3">
      <w:pPr>
        <w:pStyle w:val="Textbody"/>
        <w:widowControl w:val="0"/>
        <w:numPr>
          <w:ilvl w:val="0"/>
          <w:numId w:val="11"/>
          <w:numberingChange w:id="440" w:author="Nathan Mceachen" w:date="2010-11-22T20:02:00Z" w:original="%1:3:0:."/>
        </w:numPr>
        <w:tabs>
          <w:tab w:val="left" w:pos="1414"/>
        </w:tabs>
        <w:autoSpaceDN w:val="0"/>
        <w:spacing w:after="0" w:line="240" w:lineRule="auto"/>
        <w:ind w:left="707" w:hanging="283"/>
        <w:textAlignment w:val="baseline"/>
      </w:pPr>
      <w:r>
        <w:t>A file selection dialog opens</w:t>
      </w:r>
      <w:ins w:id="441" w:author="Justin Naifeh" w:date="2010-11-25T00:55:00Z">
        <w:r w:rsidR="00581AC9">
          <w:t>.</w:t>
        </w:r>
      </w:ins>
    </w:p>
    <w:p w:rsidR="00464C2A" w:rsidRDefault="00464C2A" w:rsidP="006242D3">
      <w:pPr>
        <w:pStyle w:val="Textbody"/>
        <w:widowControl w:val="0"/>
        <w:numPr>
          <w:ilvl w:val="0"/>
          <w:numId w:val="11"/>
          <w:numberingChange w:id="442" w:author="Nathan Mceachen" w:date="2010-11-22T20:02:00Z" w:original="%1:4:0:."/>
        </w:numPr>
        <w:tabs>
          <w:tab w:val="left" w:pos="1414"/>
        </w:tabs>
        <w:autoSpaceDN w:val="0"/>
        <w:spacing w:after="0" w:line="240" w:lineRule="auto"/>
        <w:ind w:left="707" w:hanging="283"/>
        <w:textAlignment w:val="baseline"/>
      </w:pPr>
      <w:r>
        <w:t>Select the import file and click "Import</w:t>
      </w:r>
      <w:ins w:id="443" w:author="Justin Naifeh" w:date="2010-11-25T00:55:00Z">
        <w:r w:rsidR="00581AC9">
          <w:t>.</w:t>
        </w:r>
      </w:ins>
      <w:r>
        <w:t>"</w:t>
      </w:r>
    </w:p>
    <w:p w:rsidR="00464C2A" w:rsidRDefault="00464C2A" w:rsidP="006242D3">
      <w:pPr>
        <w:pStyle w:val="Textbody"/>
        <w:widowControl w:val="0"/>
        <w:numPr>
          <w:ilvl w:val="0"/>
          <w:numId w:val="11"/>
          <w:numberingChange w:id="444" w:author="Nathan Mceachen" w:date="2010-11-22T20:02:00Z" w:original="%1:5:0:."/>
        </w:numPr>
        <w:tabs>
          <w:tab w:val="left" w:pos="1414"/>
        </w:tabs>
        <w:autoSpaceDN w:val="0"/>
        <w:spacing w:after="0" w:line="240" w:lineRule="auto"/>
        <w:ind w:left="707" w:hanging="283"/>
        <w:textAlignment w:val="baseline"/>
      </w:pPr>
      <w:r>
        <w:t>A pop-up appears with status information concerning the import. The pop-up closes when the import completes.</w:t>
      </w:r>
    </w:p>
    <w:p w:rsidR="00464C2A" w:rsidRDefault="00464C2A" w:rsidP="006242D3">
      <w:pPr>
        <w:pStyle w:val="Textbody"/>
        <w:widowControl w:val="0"/>
        <w:numPr>
          <w:ilvl w:val="0"/>
          <w:numId w:val="11"/>
          <w:numberingChange w:id="445" w:author="Nathan Mceachen" w:date="2010-11-22T20:02:00Z" w:original="%1:6:0:."/>
        </w:numPr>
        <w:tabs>
          <w:tab w:val="left" w:pos="1414"/>
        </w:tabs>
        <w:autoSpaceDN w:val="0"/>
        <w:spacing w:after="0" w:line="240" w:lineRule="auto"/>
        <w:ind w:left="707" w:hanging="283"/>
        <w:textAlignment w:val="baseline"/>
      </w:pPr>
      <w:r>
        <w:t>Conflicts can arise during the import process.  These must be resolved manually.</w:t>
      </w:r>
      <w:r w:rsidR="00187FAF">
        <w:t xml:space="preserve">  See [Conflict Resolution] for </w:t>
      </w:r>
      <w:r w:rsidR="002D1D73">
        <w:t>a detailed approach for</w:t>
      </w:r>
      <w:r w:rsidR="00187FAF">
        <w:t xml:space="preserve"> resolving conflicts.</w:t>
      </w:r>
    </w:p>
    <w:p w:rsidR="00464C2A" w:rsidRPr="00791B90" w:rsidRDefault="00464C2A" w:rsidP="006F51FD">
      <w:pPr>
        <w:spacing w:after="0"/>
        <w:rPr>
          <w:rFonts w:cstheme="minorHAnsi"/>
        </w:rPr>
      </w:pPr>
    </w:p>
    <w:p w:rsidR="00E54501" w:rsidRDefault="00E54501" w:rsidP="002D1D73">
      <w:pPr>
        <w:pStyle w:val="Heading1"/>
      </w:pPr>
      <w:proofErr w:type="gramStart"/>
      <w:r w:rsidRPr="00E54501">
        <w:t>An example of importing transactions.</w:t>
      </w:r>
      <w:proofErr w:type="gramEnd"/>
    </w:p>
    <w:p w:rsidR="00E54501" w:rsidRDefault="00CF26D6" w:rsidP="006242D3">
      <w:pPr>
        <w:pStyle w:val="ListParagraph"/>
        <w:numPr>
          <w:ilvl w:val="0"/>
          <w:numId w:val="30"/>
          <w:numberingChange w:id="446" w:author="Nathan Mceachen" w:date="2010-11-22T20:02:00Z" w:original="%1:1:0:."/>
        </w:numPr>
      </w:pPr>
      <w:r>
        <w:t>Open the "Transaction" menu and click "Import Transaction</w:t>
      </w:r>
      <w:ins w:id="447" w:author="Justin Naifeh" w:date="2010-11-25T00:56:00Z">
        <w:r w:rsidR="00684DF5">
          <w:t>.</w:t>
        </w:r>
      </w:ins>
      <w:r>
        <w:t>"</w:t>
      </w:r>
      <w:del w:id="448" w:author="Justin Naifeh" w:date="2010-11-25T00:56:00Z">
        <w:r w:rsidDel="00684DF5">
          <w:delText>.</w:delText>
        </w:r>
      </w:del>
      <w:r>
        <w:t xml:space="preserve">  Note that the server is shutdown.</w:t>
      </w:r>
      <w:r>
        <w:rPr>
          <w:b/>
          <w:noProof/>
          <w:sz w:val="28"/>
          <w:szCs w:val="28"/>
          <w:lang w:bidi="ar-SA"/>
        </w:rPr>
        <w:drawing>
          <wp:inline distT="0" distB="0" distL="0" distR="0">
            <wp:extent cx="6332220" cy="4006215"/>
            <wp:effectExtent l="19050" t="0" r="0" b="0"/>
            <wp:docPr id="114" name="Picture 9" descr="importTransaction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Transactions1.png"/>
                    <pic:cNvPicPr/>
                  </pic:nvPicPr>
                  <pic:blipFill>
                    <a:blip r:embed="rId68" cstate="print"/>
                    <a:stretch>
                      <a:fillRect/>
                    </a:stretch>
                  </pic:blipFill>
                  <pic:spPr>
                    <a:xfrm>
                      <a:off x="0" y="0"/>
                      <a:ext cx="6332220" cy="4006215"/>
                    </a:xfrm>
                    <a:prstGeom prst="rect">
                      <a:avLst/>
                    </a:prstGeom>
                  </pic:spPr>
                </pic:pic>
              </a:graphicData>
            </a:graphic>
          </wp:inline>
        </w:drawing>
      </w:r>
    </w:p>
    <w:p w:rsidR="00CF26D6" w:rsidRPr="00CF26D6" w:rsidRDefault="00CF26D6" w:rsidP="006242D3">
      <w:pPr>
        <w:pStyle w:val="ListParagraph"/>
        <w:numPr>
          <w:ilvl w:val="0"/>
          <w:numId w:val="30"/>
          <w:numberingChange w:id="449" w:author="Nathan Mceachen" w:date="2010-11-22T20:02:00Z" w:original="%1:2:0:."/>
        </w:numPr>
      </w:pPr>
      <w:r>
        <w:t xml:space="preserve">Select the file to import and click </w:t>
      </w:r>
      <w:del w:id="450" w:author="Justin Naifeh" w:date="2010-11-25T00:56:00Z">
        <w:r w:rsidDel="00684DF5">
          <w:delText>ok</w:delText>
        </w:r>
      </w:del>
      <w:ins w:id="451" w:author="Justin Naifeh" w:date="2010-11-25T00:56:00Z">
        <w:r w:rsidR="00684DF5">
          <w:t>”</w:t>
        </w:r>
        <w:r w:rsidR="00684DF5">
          <w:t>OK.</w:t>
        </w:r>
      </w:ins>
      <w:ins w:id="452" w:author="Justin Naifeh" w:date="2010-11-25T00:57:00Z">
        <w:r w:rsidR="00684DF5">
          <w:t>”</w:t>
        </w:r>
      </w:ins>
      <w:del w:id="453" w:author="Justin Naifeh" w:date="2010-11-25T00:57:00Z">
        <w:r w:rsidDel="00BD3A71">
          <w:delText>.</w:delText>
        </w:r>
      </w:del>
      <w:r w:rsidRPr="00CF26D6">
        <w:rPr>
          <w:b/>
          <w:noProof/>
          <w:sz w:val="28"/>
          <w:szCs w:val="28"/>
          <w:lang w:bidi="ar-SA"/>
        </w:rPr>
        <w:t xml:space="preserve"> </w:t>
      </w:r>
      <w:r>
        <w:rPr>
          <w:noProof/>
          <w:lang w:bidi="ar-SA"/>
        </w:rPr>
        <w:drawing>
          <wp:inline distT="0" distB="0" distL="0" distR="0">
            <wp:extent cx="6332220" cy="4020820"/>
            <wp:effectExtent l="19050" t="0" r="0" b="0"/>
            <wp:docPr id="115" name="Picture 10" descr="importTransac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Transactions2.png"/>
                    <pic:cNvPicPr/>
                  </pic:nvPicPr>
                  <pic:blipFill>
                    <a:blip r:embed="rId69" cstate="print"/>
                    <a:stretch>
                      <a:fillRect/>
                    </a:stretch>
                  </pic:blipFill>
                  <pic:spPr>
                    <a:xfrm>
                      <a:off x="0" y="0"/>
                      <a:ext cx="6332220" cy="4020820"/>
                    </a:xfrm>
                    <a:prstGeom prst="rect">
                      <a:avLst/>
                    </a:prstGeom>
                  </pic:spPr>
                </pic:pic>
              </a:graphicData>
            </a:graphic>
          </wp:inline>
        </w:drawing>
      </w:r>
    </w:p>
    <w:p w:rsidR="00E54501" w:rsidRPr="00CF26D6" w:rsidRDefault="00CF26D6" w:rsidP="006242D3">
      <w:pPr>
        <w:pStyle w:val="ListParagraph"/>
        <w:numPr>
          <w:ilvl w:val="0"/>
          <w:numId w:val="30"/>
          <w:numberingChange w:id="454" w:author="Nathan Mceachen" w:date="2010-11-22T20:02:00Z" w:original="%1:3:0:."/>
        </w:numPr>
        <w:rPr>
          <w:b/>
          <w:sz w:val="28"/>
          <w:szCs w:val="28"/>
        </w:rPr>
      </w:pPr>
      <w:r>
        <w:t>A pop-up appears with the status of the import.</w:t>
      </w:r>
      <w:r w:rsidR="007E4D31">
        <w:rPr>
          <w:b/>
          <w:noProof/>
          <w:sz w:val="28"/>
          <w:szCs w:val="28"/>
          <w:lang w:bidi="ar-SA"/>
        </w:rPr>
        <w:drawing>
          <wp:inline distT="0" distB="0" distL="0" distR="0">
            <wp:extent cx="6332220" cy="4160520"/>
            <wp:effectExtent l="19050" t="0" r="0" b="0"/>
            <wp:docPr id="12" name="Picture 11" descr="importTransaction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Transactions3.png"/>
                    <pic:cNvPicPr/>
                  </pic:nvPicPr>
                  <pic:blipFill>
                    <a:blip r:embed="rId70" cstate="print"/>
                    <a:stretch>
                      <a:fillRect/>
                    </a:stretch>
                  </pic:blipFill>
                  <pic:spPr>
                    <a:xfrm>
                      <a:off x="0" y="0"/>
                      <a:ext cx="6332220" cy="4160520"/>
                    </a:xfrm>
                    <a:prstGeom prst="rect">
                      <a:avLst/>
                    </a:prstGeom>
                  </pic:spPr>
                </pic:pic>
              </a:graphicData>
            </a:graphic>
          </wp:inline>
        </w:drawing>
      </w:r>
    </w:p>
    <w:p w:rsidR="00E54501" w:rsidRPr="00E54501" w:rsidRDefault="00E54501" w:rsidP="006242D3">
      <w:pPr>
        <w:pStyle w:val="Textbody"/>
        <w:numPr>
          <w:ilvl w:val="0"/>
          <w:numId w:val="31"/>
          <w:numberingChange w:id="455" w:author="Nathan Mceachen" w:date="2010-11-22T20:02:00Z" w:original="%1:4:0:."/>
        </w:numPr>
        <w:tabs>
          <w:tab w:val="left" w:pos="1414"/>
        </w:tabs>
        <w:spacing w:after="0"/>
        <w:rPr>
          <w:b/>
          <w:sz w:val="28"/>
          <w:szCs w:val="28"/>
        </w:rPr>
      </w:pPr>
      <w:r>
        <w:t>The pop-up automatically closes when the import is finished.</w:t>
      </w:r>
      <w:r w:rsidR="007E4D31">
        <w:rPr>
          <w:b/>
          <w:noProof/>
          <w:sz w:val="28"/>
          <w:szCs w:val="28"/>
          <w:lang w:bidi="ar-SA"/>
        </w:rPr>
        <w:drawing>
          <wp:inline distT="0" distB="0" distL="0" distR="0">
            <wp:extent cx="6332220" cy="4022090"/>
            <wp:effectExtent l="19050" t="0" r="0" b="0"/>
            <wp:docPr id="13" name="Picture 12" descr="exportTransaction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Transactions4.png"/>
                    <pic:cNvPicPr/>
                  </pic:nvPicPr>
                  <pic:blipFill>
                    <a:blip r:embed="rId67" cstate="print"/>
                    <a:stretch>
                      <a:fillRect/>
                    </a:stretch>
                  </pic:blipFill>
                  <pic:spPr>
                    <a:xfrm>
                      <a:off x="0" y="0"/>
                      <a:ext cx="6332220" cy="4022090"/>
                    </a:xfrm>
                    <a:prstGeom prst="rect">
                      <a:avLst/>
                    </a:prstGeom>
                  </pic:spPr>
                </pic:pic>
              </a:graphicData>
            </a:graphic>
          </wp:inline>
        </w:drawing>
      </w:r>
    </w:p>
    <w:p w:rsidR="003364A3" w:rsidRDefault="003364A3" w:rsidP="003364A3">
      <w:pPr>
        <w:pStyle w:val="Title"/>
      </w:pPr>
      <w:r>
        <w:t>Conflicts</w:t>
      </w:r>
    </w:p>
    <w:p w:rsidR="003364A3" w:rsidRPr="00791B90" w:rsidRDefault="003364A3" w:rsidP="003364A3">
      <w:pPr>
        <w:rPr>
          <w:rFonts w:cstheme="minorHAnsi"/>
        </w:rPr>
      </w:pPr>
      <w:r w:rsidRPr="00791B90">
        <w:rPr>
          <w:rFonts w:cstheme="minorHAnsi"/>
        </w:rPr>
        <w:t>When synchronizing data between installations, conflicts can arise between the two datasets.  Perhaps both systems create users with the same username, or an imported IRS spray references a Spray Team that has been deleted.  In these situations, the data is not consistent and must be modified to resolve the discrepancies.  The primary purpose of the Synchronization Resolver is to provide the tools necessary to resolve any conflicts that may arise on import.</w:t>
      </w:r>
    </w:p>
    <w:p w:rsidR="003364A3" w:rsidRDefault="003364A3" w:rsidP="003364A3">
      <w:pPr>
        <w:pStyle w:val="Heading1"/>
      </w:pPr>
      <w:r>
        <w:t>Resolution Methods</w:t>
      </w:r>
    </w:p>
    <w:p w:rsidR="003364A3" w:rsidRPr="00791B90" w:rsidRDefault="003364A3" w:rsidP="003364A3">
      <w:pPr>
        <w:rPr>
          <w:rFonts w:cstheme="minorHAnsi"/>
        </w:rPr>
      </w:pPr>
      <w:r w:rsidRPr="00791B90">
        <w:rPr>
          <w:rFonts w:cstheme="minorHAnsi"/>
        </w:rPr>
        <w:t xml:space="preserve">The basic tools for resolution are the Edit, Create, and Delete procedures described earlier.  However, each conflict represents a unique circumstance and must be considered carefully to ensure that the correct steps are takes for resolution.  </w:t>
      </w:r>
      <w:del w:id="456" w:author="Eric" w:date="2010-11-23T15:57:00Z">
        <w:r w:rsidRPr="00791B90" w:rsidDel="00A70C62">
          <w:rPr>
            <w:rFonts w:cstheme="minorHAnsi"/>
          </w:rPr>
          <w:delText>In the previous</w:delText>
        </w:r>
      </w:del>
      <w:r w:rsidRPr="00791B90">
        <w:rPr>
          <w:rFonts w:cstheme="minorHAnsi"/>
        </w:rPr>
        <w:t xml:space="preserve"> </w:t>
      </w:r>
      <w:ins w:id="457" w:author="Eric" w:date="2010-11-23T15:57:00Z">
        <w:r w:rsidR="00A70C62">
          <w:rPr>
            <w:rFonts w:cstheme="minorHAnsi"/>
          </w:rPr>
          <w:t xml:space="preserve">The next section discusses an </w:t>
        </w:r>
      </w:ins>
      <w:r w:rsidRPr="00791B90">
        <w:rPr>
          <w:rFonts w:cstheme="minorHAnsi"/>
        </w:rPr>
        <w:t>example</w:t>
      </w:r>
      <w:ins w:id="458" w:author="Eric" w:date="2010-11-23T15:58:00Z">
        <w:r w:rsidR="00A70C62">
          <w:rPr>
            <w:rFonts w:cstheme="minorHAnsi"/>
          </w:rPr>
          <w:t xml:space="preserve"> where two users are created with the same login</w:t>
        </w:r>
      </w:ins>
      <w:del w:id="459" w:author="Eric" w:date="2010-11-23T15:58:00Z">
        <w:r w:rsidRPr="00791B90" w:rsidDel="00A70C62">
          <w:rPr>
            <w:rFonts w:cstheme="minorHAnsi"/>
          </w:rPr>
          <w:delText>, two different users coincidentally created the same username</w:delText>
        </w:r>
      </w:del>
      <w:r w:rsidRPr="00791B90">
        <w:rPr>
          <w:rFonts w:cstheme="minorHAnsi"/>
        </w:rPr>
        <w:t xml:space="preserve">, so one </w:t>
      </w:r>
      <w:del w:id="460" w:author="Eric" w:date="2010-11-23T15:59:00Z">
        <w:r w:rsidRPr="00791B90" w:rsidDel="00A70C62">
          <w:rPr>
            <w:rFonts w:cstheme="minorHAnsi"/>
          </w:rPr>
          <w:delText xml:space="preserve">was </w:delText>
        </w:r>
      </w:del>
      <w:ins w:id="461" w:author="Eric" w:date="2010-11-23T15:59:00Z">
        <w:r w:rsidR="00A70C62">
          <w:rPr>
            <w:rFonts w:cstheme="minorHAnsi"/>
          </w:rPr>
          <w:t>i</w:t>
        </w:r>
        <w:r w:rsidR="00A70C62" w:rsidRPr="00791B90">
          <w:rPr>
            <w:rFonts w:cstheme="minorHAnsi"/>
          </w:rPr>
          <w:t xml:space="preserve">s </w:t>
        </w:r>
      </w:ins>
      <w:r w:rsidRPr="00791B90">
        <w:rPr>
          <w:rFonts w:cstheme="minorHAnsi"/>
        </w:rPr>
        <w:t xml:space="preserve">renamed to </w:t>
      </w:r>
      <w:del w:id="462" w:author="Eric" w:date="2010-11-23T15:59:00Z">
        <w:r w:rsidRPr="00791B90" w:rsidDel="00A70C62">
          <w:rPr>
            <w:rFonts w:cstheme="minorHAnsi"/>
          </w:rPr>
          <w:delText xml:space="preserve">avoid </w:delText>
        </w:r>
      </w:del>
      <w:ins w:id="463" w:author="Eric" w:date="2010-11-23T15:59:00Z">
        <w:r w:rsidR="00A70C62">
          <w:rPr>
            <w:rFonts w:cstheme="minorHAnsi"/>
          </w:rPr>
          <w:t>resolve</w:t>
        </w:r>
        <w:r w:rsidR="00A70C62" w:rsidRPr="00791B90">
          <w:rPr>
            <w:rFonts w:cstheme="minorHAnsi"/>
          </w:rPr>
          <w:t xml:space="preserve"> </w:t>
        </w:r>
      </w:ins>
      <w:r w:rsidRPr="00791B90">
        <w:rPr>
          <w:rFonts w:cstheme="minorHAnsi"/>
        </w:rPr>
        <w:t>the conflict.   Consider the scenario</w:t>
      </w:r>
      <w:ins w:id="464" w:author="Eric" w:date="2010-11-23T15:59:00Z">
        <w:r w:rsidR="00A70C62">
          <w:rPr>
            <w:rFonts w:cstheme="minorHAnsi"/>
          </w:rPr>
          <w:t xml:space="preserve">, however, </w:t>
        </w:r>
      </w:ins>
      <w:del w:id="465" w:author="Eric" w:date="2010-11-23T15:56:00Z">
        <w:r w:rsidRPr="00791B90" w:rsidDel="006E662C">
          <w:rPr>
            <w:rFonts w:cstheme="minorHAnsi"/>
          </w:rPr>
          <w:delText>,</w:delText>
        </w:r>
      </w:del>
      <w:del w:id="466" w:author="Eric" w:date="2010-11-23T15:59:00Z">
        <w:r w:rsidRPr="00791B90" w:rsidDel="00A70C62">
          <w:rPr>
            <w:rFonts w:cstheme="minorHAnsi"/>
          </w:rPr>
          <w:delText xml:space="preserve"> </w:delText>
        </w:r>
      </w:del>
      <w:r w:rsidRPr="00791B90">
        <w:rPr>
          <w:rFonts w:cstheme="minorHAnsi"/>
        </w:rPr>
        <w:t>where one user created the same account on two different installations.  Even though the raised conflict is identical, in th</w:t>
      </w:r>
      <w:ins w:id="467" w:author="Eric" w:date="2010-11-23T15:59:00Z">
        <w:r w:rsidR="00A70C62">
          <w:rPr>
            <w:rFonts w:cstheme="minorHAnsi"/>
          </w:rPr>
          <w:t>e</w:t>
        </w:r>
      </w:ins>
      <w:del w:id="468" w:author="Eric" w:date="2010-11-23T15:59:00Z">
        <w:r w:rsidRPr="00791B90" w:rsidDel="00A70C62">
          <w:rPr>
            <w:rFonts w:cstheme="minorHAnsi"/>
          </w:rPr>
          <w:delText>is</w:delText>
        </w:r>
      </w:del>
      <w:r w:rsidRPr="00791B90">
        <w:rPr>
          <w:rFonts w:cstheme="minorHAnsi"/>
        </w:rPr>
        <w:t xml:space="preserve"> </w:t>
      </w:r>
      <w:ins w:id="469" w:author="Eric" w:date="2010-11-23T15:59:00Z">
        <w:r w:rsidR="00A70C62">
          <w:rPr>
            <w:rFonts w:cstheme="minorHAnsi"/>
          </w:rPr>
          <w:t xml:space="preserve">second </w:t>
        </w:r>
      </w:ins>
      <w:r w:rsidRPr="00791B90">
        <w:rPr>
          <w:rFonts w:cstheme="minorHAnsi"/>
        </w:rPr>
        <w:t xml:space="preserve">case the correct solution </w:t>
      </w:r>
      <w:del w:id="470" w:author="Eric" w:date="2010-11-23T16:02:00Z">
        <w:r w:rsidRPr="00791B90" w:rsidDel="00ED5DC8">
          <w:rPr>
            <w:rFonts w:cstheme="minorHAnsi"/>
          </w:rPr>
          <w:delText xml:space="preserve">is </w:delText>
        </w:r>
      </w:del>
      <w:ins w:id="471" w:author="Eric" w:date="2010-11-23T16:02:00Z">
        <w:r w:rsidR="00ED5DC8">
          <w:rPr>
            <w:rFonts w:cstheme="minorHAnsi"/>
          </w:rPr>
          <w:t>may be</w:t>
        </w:r>
        <w:r w:rsidR="00ED5DC8" w:rsidRPr="00791B90">
          <w:rPr>
            <w:rFonts w:cstheme="minorHAnsi"/>
          </w:rPr>
          <w:t xml:space="preserve"> </w:t>
        </w:r>
      </w:ins>
      <w:r w:rsidRPr="00791B90">
        <w:rPr>
          <w:rFonts w:cstheme="minorHAnsi"/>
        </w:rPr>
        <w:t>to delete one of the duplicated users, rather than leaving two users for the same person.  This illustrates the need for a strong knowledge of DDMS as a whole when resolving conflicts.</w:t>
      </w:r>
      <w:ins w:id="472" w:author="Eric" w:date="2010-11-23T15:59:00Z">
        <w:r w:rsidR="00A70C62">
          <w:rPr>
            <w:rFonts w:cstheme="minorHAnsi"/>
          </w:rPr>
          <w:t xml:space="preserve">  </w:t>
        </w:r>
      </w:ins>
      <w:ins w:id="473" w:author="Eric" w:date="2010-11-23T16:00:00Z">
        <w:r w:rsidR="00A70C62">
          <w:rPr>
            <w:rFonts w:cstheme="minorHAnsi"/>
          </w:rPr>
          <w:t>It is important to note that deleting objects through the resolver is especially risky</w:t>
        </w:r>
      </w:ins>
      <w:ins w:id="474" w:author="Eric" w:date="2010-11-23T16:01:00Z">
        <w:r w:rsidR="00A70C62">
          <w:rPr>
            <w:rFonts w:cstheme="minorHAnsi"/>
          </w:rPr>
          <w:t xml:space="preserve">, and this </w:t>
        </w:r>
      </w:ins>
      <w:ins w:id="475" w:author="Eric" w:date="2010-11-23T16:02:00Z">
        <w:r w:rsidR="00ED5DC8">
          <w:rPr>
            <w:rFonts w:cstheme="minorHAnsi"/>
          </w:rPr>
          <w:t>illustration</w:t>
        </w:r>
      </w:ins>
      <w:ins w:id="476" w:author="Eric" w:date="2010-11-23T16:01:00Z">
        <w:r w:rsidR="00A70C62">
          <w:rPr>
            <w:rFonts w:cstheme="minorHAnsi"/>
          </w:rPr>
          <w:t xml:space="preserve"> is meant to </w:t>
        </w:r>
      </w:ins>
      <w:ins w:id="477" w:author="Eric" w:date="2010-11-23T16:02:00Z">
        <w:r w:rsidR="00ED5DC8">
          <w:rPr>
            <w:rFonts w:cstheme="minorHAnsi"/>
          </w:rPr>
          <w:t>demonstrate</w:t>
        </w:r>
      </w:ins>
      <w:ins w:id="478" w:author="Eric" w:date="2010-11-23T16:01:00Z">
        <w:r w:rsidR="00A70C62">
          <w:rPr>
            <w:rFonts w:cstheme="minorHAnsi"/>
          </w:rPr>
          <w:t xml:space="preserve"> that one conflict can have multiple solutions depending on context.  The </w:t>
        </w:r>
      </w:ins>
      <w:ins w:id="479" w:author="Eric" w:date="2010-11-23T16:03:00Z">
        <w:r w:rsidR="00ED5DC8">
          <w:rPr>
            <w:rFonts w:cstheme="minorHAnsi"/>
          </w:rPr>
          <w:t xml:space="preserve">illustration </w:t>
        </w:r>
      </w:ins>
      <w:ins w:id="480" w:author="Eric" w:date="2010-11-23T16:01:00Z">
        <w:r w:rsidR="00A70C62">
          <w:rPr>
            <w:rFonts w:cstheme="minorHAnsi"/>
          </w:rPr>
          <w:t>should not be viewed as an advocacy of delete operations.</w:t>
        </w:r>
      </w:ins>
    </w:p>
    <w:p w:rsidR="004D41BD" w:rsidRDefault="004D41BD" w:rsidP="00CF26D6">
      <w:pPr>
        <w:pStyle w:val="Heading1"/>
      </w:pPr>
      <w:r>
        <w:t>Conflict resolution control flow</w:t>
      </w:r>
    </w:p>
    <w:p w:rsidR="004D41BD" w:rsidRDefault="005131BC" w:rsidP="00CF26D6">
      <w:r>
        <w:t>W</w:t>
      </w:r>
      <w:r w:rsidR="00256BE0">
        <w:t xml:space="preserve">hen a conflict occurs during an import, the import process pauses and waits for the conflict to be resolved.  A new tab </w:t>
      </w:r>
      <w:r>
        <w:t>opens showing the error message and the object that caused</w:t>
      </w:r>
      <w:r w:rsidR="00256BE0">
        <w:t xml:space="preserve"> the conflict.  </w:t>
      </w:r>
      <w:r>
        <w:t xml:space="preserve">The </w:t>
      </w:r>
      <w:r w:rsidR="00256BE0">
        <w:t>conflict</w:t>
      </w:r>
      <w:r>
        <w:t xml:space="preserve"> must be resolved before</w:t>
      </w:r>
      <w:r w:rsidR="00256BE0">
        <w:t xml:space="preserve"> the import process </w:t>
      </w:r>
      <w:r>
        <w:t xml:space="preserve">can </w:t>
      </w:r>
      <w:r w:rsidR="00256BE0">
        <w:t>continue.</w:t>
      </w:r>
      <w:r w:rsidR="001A6349">
        <w:t xml:space="preserve">  Note that while the resolver opens the conflicting object automatically, other object may need to be edited as well to preserve data integrity in the system.</w:t>
      </w:r>
      <w:r w:rsidR="002B44EF">
        <w:t xml:space="preserve">  </w:t>
      </w:r>
      <w:r w:rsidR="002652FB">
        <w:t xml:space="preserve">A single </w:t>
      </w:r>
      <w:r w:rsidR="002B44EF">
        <w:t xml:space="preserve">import may contain </w:t>
      </w:r>
      <w:r w:rsidR="002652FB">
        <w:t xml:space="preserve">multiple </w:t>
      </w:r>
      <w:r w:rsidR="002B44EF">
        <w:t>conflict</w:t>
      </w:r>
      <w:r w:rsidR="002652FB">
        <w:t>s</w:t>
      </w:r>
      <w:r w:rsidR="002B44EF">
        <w:t xml:space="preserve">.  </w:t>
      </w:r>
      <w:r w:rsidR="001A6349">
        <w:t>I</w:t>
      </w:r>
      <w:r w:rsidR="00393598">
        <w:t xml:space="preserve">t is impossible to </w:t>
      </w:r>
      <w:r w:rsidR="00C73C31">
        <w:t>abort an import once the process has started.</w:t>
      </w:r>
      <w:del w:id="481" w:author="Eric" w:date="2010-11-24T20:03:00Z">
        <w:r w:rsidR="00C73C31" w:rsidDel="0031001A">
          <w:delText xml:space="preserve">  In addition, it is critical that the manager</w:delText>
        </w:r>
        <w:r w:rsidR="00291F87" w:rsidDel="0031001A">
          <w:delText xml:space="preserve"> is not close</w:delText>
        </w:r>
        <w:r w:rsidR="00FA1465" w:rsidDel="0031001A">
          <w:delText>d</w:delText>
        </w:r>
        <w:r w:rsidR="00291F87" w:rsidDel="0031001A">
          <w:delText xml:space="preserve"> n</w:delText>
        </w:r>
        <w:r w:rsidR="00C73C31" w:rsidDel="0031001A">
          <w:delText xml:space="preserve">or </w:delText>
        </w:r>
        <w:r w:rsidR="001A6349" w:rsidDel="0031001A">
          <w:delText xml:space="preserve">is </w:delText>
        </w:r>
        <w:r w:rsidR="00C73C31" w:rsidDel="0031001A">
          <w:delText xml:space="preserve">the computer </w:delText>
        </w:r>
        <w:r w:rsidR="00291F87" w:rsidDel="0031001A">
          <w:delText xml:space="preserve">shutdown </w:delText>
        </w:r>
        <w:r w:rsidR="00C73C31" w:rsidDel="0031001A">
          <w:delText xml:space="preserve">while an import is </w:delText>
        </w:r>
        <w:r w:rsidR="001A6349" w:rsidDel="0031001A">
          <w:delText>i</w:delText>
        </w:r>
        <w:r w:rsidR="00C73C31" w:rsidDel="0031001A">
          <w:delText>n progress.  Doing so can result</w:delText>
        </w:r>
        <w:r w:rsidR="001A6349" w:rsidDel="0031001A">
          <w:delText xml:space="preserve"> in corrupt and incomplete data, which may not be recoverable.</w:delText>
        </w:r>
      </w:del>
    </w:p>
    <w:p w:rsidR="001A6349" w:rsidRDefault="001A6349" w:rsidP="001A6349">
      <w:pPr>
        <w:pStyle w:val="Heading2"/>
      </w:pPr>
      <w:r>
        <w:t>Uniqueness Constraints</w:t>
      </w:r>
    </w:p>
    <w:p w:rsidR="001A6349" w:rsidRPr="00791B90" w:rsidRDefault="001A6349" w:rsidP="001A6349">
      <w:pPr>
        <w:rPr>
          <w:rFonts w:cstheme="minorHAnsi"/>
        </w:rPr>
      </w:pPr>
      <w:r w:rsidRPr="00791B90">
        <w:rPr>
          <w:rFonts w:cstheme="minorHAnsi"/>
        </w:rPr>
        <w:t xml:space="preserve">While it is impossible to predict every potential conflict, some are more likely to occur than others.  The previous example of two users with the same username demonstrates the most common conflict: a violation of a uniqueness constraint.  Data is often checked in DDMS to ensure uniqueness.  Examples include usernames, Spray Team IDs, Mosquito Collection IDs, and others.  Suppose an installation creates a user with a username of john@mdss.com, but a second installation also creates a user with the same login.  When either installation imports data from the other, a conflict will arise.  In this case, the easiest solution is to change the username to something else, </w:t>
      </w:r>
      <w:r>
        <w:rPr>
          <w:rFonts w:cstheme="minorHAnsi"/>
        </w:rPr>
        <w:t>like</w:t>
      </w:r>
      <w:r w:rsidRPr="00791B90">
        <w:rPr>
          <w:rFonts w:cstheme="minorHAnsi"/>
        </w:rPr>
        <w:t xml:space="preserve"> john.doe@mdss.com.</w:t>
      </w:r>
    </w:p>
    <w:p w:rsidR="000C372F" w:rsidRPr="000C372F" w:rsidRDefault="000C372F" w:rsidP="00CF26D6">
      <w:pPr>
        <w:pStyle w:val="Heading2"/>
      </w:pPr>
      <w:r w:rsidRPr="000C372F">
        <w:t>Conflicts on relationships</w:t>
      </w:r>
    </w:p>
    <w:p w:rsidR="00034CE1" w:rsidRPr="000C372F" w:rsidRDefault="000C372F" w:rsidP="00CF26D6">
      <w:r>
        <w:t xml:space="preserve">In addition to all the conflicts which can occur on normal objects, relationships can have conflicts occur when the parent or child object is missing.  These conflicts are especially </w:t>
      </w:r>
      <w:r w:rsidR="001A6349">
        <w:t>difficult</w:t>
      </w:r>
      <w:r>
        <w:t xml:space="preserve"> to resolve because the parent </w:t>
      </w:r>
      <w:r w:rsidR="001A6349">
        <w:t>and</w:t>
      </w:r>
      <w:r>
        <w:t xml:space="preserve"> child object</w:t>
      </w:r>
      <w:r w:rsidR="001A6349">
        <w:t>s</w:t>
      </w:r>
      <w:r>
        <w:t xml:space="preserve"> of a relationship</w:t>
      </w:r>
      <w:r w:rsidR="001A6349">
        <w:t xml:space="preserve"> cannot be modified</w:t>
      </w:r>
      <w:r>
        <w:t xml:space="preserve">.  In general the best way to resolve </w:t>
      </w:r>
      <w:r w:rsidR="001A6349">
        <w:t xml:space="preserve">such </w:t>
      </w:r>
      <w:r>
        <w:t xml:space="preserve">a conflict is to delete the imported relationship.  However, if it is imperative that the relationship is persisted, then it possible to create a new relationship object with a different parent or child, and copy the values of values of the failed import relationship.  Once the values have been copied, apply the new relationship and delete the </w:t>
      </w:r>
      <w:r w:rsidR="001A6349">
        <w:t>original conflicted</w:t>
      </w:r>
      <w:r>
        <w:t xml:space="preserve"> relationship.</w:t>
      </w:r>
    </w:p>
    <w:p w:rsidR="00034CE1" w:rsidRDefault="00464C2A" w:rsidP="00CF26D6">
      <w:pPr>
        <w:pStyle w:val="Heading2"/>
      </w:pPr>
      <w:r w:rsidRPr="00A639DF">
        <w:t>Resolving a Conflict</w:t>
      </w:r>
    </w:p>
    <w:p w:rsidR="00464C2A" w:rsidRDefault="00464C2A" w:rsidP="006242D3">
      <w:pPr>
        <w:pStyle w:val="Textbody"/>
        <w:widowControl w:val="0"/>
        <w:numPr>
          <w:ilvl w:val="0"/>
          <w:numId w:val="32"/>
          <w:numberingChange w:id="482" w:author="Nathan Mceachen" w:date="2010-11-22T20:02:00Z" w:original="%1:1:0:."/>
        </w:numPr>
        <w:tabs>
          <w:tab w:val="left" w:pos="1414"/>
        </w:tabs>
        <w:autoSpaceDN w:val="0"/>
        <w:spacing w:after="0" w:line="240" w:lineRule="auto"/>
        <w:ind w:left="707" w:hanging="283"/>
        <w:textAlignment w:val="baseline"/>
      </w:pPr>
      <w:r>
        <w:t>The import pauses on conflicts</w:t>
      </w:r>
      <w:ins w:id="483" w:author="Justin Naifeh" w:date="2010-11-25T00:58:00Z">
        <w:r w:rsidR="00B106E3">
          <w:t>.</w:t>
        </w:r>
      </w:ins>
    </w:p>
    <w:p w:rsidR="00464C2A" w:rsidRDefault="00464C2A" w:rsidP="006242D3">
      <w:pPr>
        <w:pStyle w:val="Textbody"/>
        <w:widowControl w:val="0"/>
        <w:numPr>
          <w:ilvl w:val="0"/>
          <w:numId w:val="32"/>
          <w:numberingChange w:id="484" w:author="Nathan Mceachen" w:date="2010-11-22T20:02:00Z" w:original="%1:2:0:."/>
        </w:numPr>
        <w:tabs>
          <w:tab w:val="left" w:pos="1414"/>
        </w:tabs>
        <w:autoSpaceDN w:val="0"/>
        <w:spacing w:after="0" w:line="240" w:lineRule="auto"/>
        <w:ind w:left="707" w:hanging="283"/>
        <w:textAlignment w:val="baseline"/>
      </w:pPr>
      <w:r>
        <w:t>A new tab opens viewing the conflicting object</w:t>
      </w:r>
      <w:r w:rsidR="00836187">
        <w:t>, with the error message at the top of the tab.</w:t>
      </w:r>
    </w:p>
    <w:p w:rsidR="00CF26D6" w:rsidRDefault="00464C2A" w:rsidP="006242D3">
      <w:pPr>
        <w:pStyle w:val="Textbody"/>
        <w:widowControl w:val="0"/>
        <w:numPr>
          <w:ilvl w:val="0"/>
          <w:numId w:val="32"/>
          <w:numberingChange w:id="485" w:author="Nathan Mceachen" w:date="2010-11-22T20:02:00Z" w:original="%1:3:0:."/>
        </w:numPr>
        <w:tabs>
          <w:tab w:val="left" w:pos="1414"/>
        </w:tabs>
        <w:autoSpaceDN w:val="0"/>
        <w:spacing w:after="0" w:line="240" w:lineRule="auto"/>
        <w:ind w:left="707" w:hanging="283"/>
        <w:textAlignment w:val="baseline"/>
      </w:pPr>
      <w:r>
        <w:t xml:space="preserve">Resolve the conflict with the techniques described in the “Basic CRUD Operations” section.  The specific steps necessary for resolution differ on a </w:t>
      </w:r>
      <w:r w:rsidR="0008269F">
        <w:t>case-by-case</w:t>
      </w:r>
      <w:r>
        <w:t xml:space="preserve"> basis, and may involve</w:t>
      </w:r>
      <w:r w:rsidR="00AA47D2">
        <w:t xml:space="preserve"> modifying</w:t>
      </w:r>
      <w:r>
        <w:t xml:space="preserve"> several objects or relationships.</w:t>
      </w:r>
    </w:p>
    <w:p w:rsidR="00464C2A" w:rsidRDefault="0089317E" w:rsidP="006242D3">
      <w:pPr>
        <w:pStyle w:val="Textbody"/>
        <w:widowControl w:val="0"/>
        <w:numPr>
          <w:ilvl w:val="0"/>
          <w:numId w:val="32"/>
          <w:numberingChange w:id="486" w:author="Nathan Mceachen" w:date="2010-11-22T20:02:00Z" w:original="%1:4:0:."/>
        </w:numPr>
        <w:tabs>
          <w:tab w:val="left" w:pos="1414"/>
        </w:tabs>
        <w:autoSpaceDN w:val="0"/>
        <w:spacing w:after="0" w:line="240" w:lineRule="auto"/>
        <w:ind w:left="707" w:hanging="283"/>
        <w:textAlignment w:val="baseline"/>
      </w:pPr>
      <w:r>
        <w:t>Assuming that the conflict has been resolved</w:t>
      </w:r>
      <w:r w:rsidR="005239BF">
        <w:t>,</w:t>
      </w:r>
      <w:r>
        <w:t xml:space="preserve"> clicking </w:t>
      </w:r>
      <w:r w:rsidR="00836187">
        <w:t xml:space="preserve">"Apply" </w:t>
      </w:r>
      <w:r>
        <w:t xml:space="preserve">on the conflicting object </w:t>
      </w:r>
      <w:proofErr w:type="gramStart"/>
      <w:r>
        <w:t xml:space="preserve">will </w:t>
      </w:r>
      <w:ins w:id="487" w:author="Justin Naifeh" w:date="2010-11-25T00:58:00Z">
        <w:r w:rsidR="00B106E3">
          <w:t>.</w:t>
        </w:r>
      </w:ins>
      <w:r>
        <w:t>automatically</w:t>
      </w:r>
      <w:proofErr w:type="gramEnd"/>
      <w:r>
        <w:t xml:space="preserve"> </w:t>
      </w:r>
      <w:r w:rsidR="007045A9">
        <w:t xml:space="preserve">resume </w:t>
      </w:r>
      <w:r>
        <w:t xml:space="preserve">the import </w:t>
      </w:r>
      <w:r w:rsidR="00C42BC6">
        <w:t>process</w:t>
      </w:r>
      <w:r w:rsidR="00836187">
        <w:t>.</w:t>
      </w:r>
      <w:r w:rsidR="007045A9">
        <w:t xml:space="preserve">  If the conflict has not been resolved then an error message will pop-up and the import will continue to wait until resolution.</w:t>
      </w:r>
    </w:p>
    <w:p w:rsidR="001A6349" w:rsidRDefault="001A6349" w:rsidP="001A6349">
      <w:pPr>
        <w:pStyle w:val="Textbody"/>
        <w:widowControl w:val="0"/>
        <w:tabs>
          <w:tab w:val="left" w:pos="1414"/>
        </w:tabs>
        <w:autoSpaceDN w:val="0"/>
        <w:spacing w:after="0" w:line="240" w:lineRule="auto"/>
        <w:textAlignment w:val="baseline"/>
      </w:pPr>
    </w:p>
    <w:p w:rsidR="004A491F" w:rsidRDefault="004A491F" w:rsidP="006F51FD">
      <w:pPr>
        <w:pStyle w:val="Heading2"/>
        <w:spacing w:before="0" w:after="0"/>
      </w:pPr>
      <w:bookmarkStart w:id="488" w:name="Import_Transaction1"/>
      <w:r w:rsidRPr="004A491F">
        <w:t>An example of resolving a conflict</w:t>
      </w:r>
    </w:p>
    <w:p w:rsidR="00B717E0" w:rsidRDefault="00B717E0" w:rsidP="006242D3">
      <w:pPr>
        <w:pStyle w:val="Textbody"/>
        <w:widowControl w:val="0"/>
        <w:numPr>
          <w:ilvl w:val="0"/>
          <w:numId w:val="26"/>
          <w:numberingChange w:id="489" w:author="Nathan Mceachen" w:date="2010-11-22T20:02:00Z" w:original="%1:1:0:."/>
        </w:numPr>
        <w:tabs>
          <w:tab w:val="left" w:pos="1414"/>
        </w:tabs>
        <w:autoSpaceDN w:val="0"/>
        <w:spacing w:after="0" w:line="240" w:lineRule="auto"/>
        <w:textAlignment w:val="baseline"/>
      </w:pPr>
      <w:r>
        <w:t>Open the "Transaction" menu and click "Import Transaction</w:t>
      </w:r>
      <w:ins w:id="490" w:author="Justin Naifeh" w:date="2010-11-25T00:59:00Z">
        <w:r w:rsidR="00B106E3">
          <w:t>.</w:t>
        </w:r>
      </w:ins>
      <w:r>
        <w:t>"</w:t>
      </w:r>
      <w:r w:rsidR="00CE1E30">
        <w:rPr>
          <w:noProof/>
          <w:lang w:bidi="ar-SA"/>
        </w:rPr>
        <w:drawing>
          <wp:inline distT="0" distB="0" distL="0" distR="0">
            <wp:extent cx="6332220" cy="3813175"/>
            <wp:effectExtent l="19050" t="0" r="0" b="0"/>
            <wp:docPr id="14" name="Picture 13" descr="confli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1.png"/>
                    <pic:cNvPicPr/>
                  </pic:nvPicPr>
                  <pic:blipFill>
                    <a:blip r:embed="rId71" cstate="print"/>
                    <a:stretch>
                      <a:fillRect/>
                    </a:stretch>
                  </pic:blipFill>
                  <pic:spPr>
                    <a:xfrm>
                      <a:off x="0" y="0"/>
                      <a:ext cx="6332220" cy="3813175"/>
                    </a:xfrm>
                    <a:prstGeom prst="rect">
                      <a:avLst/>
                    </a:prstGeom>
                  </pic:spPr>
                </pic:pic>
              </a:graphicData>
            </a:graphic>
          </wp:inline>
        </w:drawing>
      </w:r>
    </w:p>
    <w:p w:rsidR="000B68B9" w:rsidRDefault="00B717E0" w:rsidP="006242D3">
      <w:pPr>
        <w:pStyle w:val="Textbody"/>
        <w:numPr>
          <w:ilvl w:val="0"/>
          <w:numId w:val="26"/>
          <w:numberingChange w:id="491" w:author="Nathan Mceachen" w:date="2010-11-22T20:02:00Z" w:original="%1:2:0:."/>
        </w:numPr>
      </w:pPr>
      <w:r>
        <w:t>Select the import file and click "O</w:t>
      </w:r>
      <w:r w:rsidR="001A6349">
        <w:t>K.</w:t>
      </w:r>
      <w:r>
        <w:t>"</w:t>
      </w:r>
      <w:r w:rsidR="00CE1E30">
        <w:rPr>
          <w:noProof/>
          <w:lang w:bidi="ar-SA"/>
        </w:rPr>
        <w:drawing>
          <wp:inline distT="0" distB="0" distL="0" distR="0">
            <wp:extent cx="6332220" cy="3829685"/>
            <wp:effectExtent l="19050" t="0" r="0" b="0"/>
            <wp:docPr id="15" name="Picture 14" descr="conflic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2.png"/>
                    <pic:cNvPicPr/>
                  </pic:nvPicPr>
                  <pic:blipFill>
                    <a:blip r:embed="rId72" cstate="print"/>
                    <a:stretch>
                      <a:fillRect/>
                    </a:stretch>
                  </pic:blipFill>
                  <pic:spPr>
                    <a:xfrm>
                      <a:off x="0" y="0"/>
                      <a:ext cx="6332220" cy="3829685"/>
                    </a:xfrm>
                    <a:prstGeom prst="rect">
                      <a:avLst/>
                    </a:prstGeom>
                  </pic:spPr>
                </pic:pic>
              </a:graphicData>
            </a:graphic>
          </wp:inline>
        </w:drawing>
      </w:r>
    </w:p>
    <w:p w:rsidR="00B717E0" w:rsidRDefault="00B717E0" w:rsidP="006242D3">
      <w:pPr>
        <w:pStyle w:val="Textbody"/>
        <w:numPr>
          <w:ilvl w:val="0"/>
          <w:numId w:val="26"/>
          <w:numberingChange w:id="492" w:author="Nathan Mceachen" w:date="2010-11-22T20:02:00Z" w:original="%1:3:0:."/>
        </w:numPr>
      </w:pPr>
      <w:r>
        <w:t xml:space="preserve">A pop-up </w:t>
      </w:r>
      <w:r w:rsidR="001A6349">
        <w:t>opens</w:t>
      </w:r>
      <w:r>
        <w:t xml:space="preserve"> with the status of the import.</w:t>
      </w:r>
      <w:r w:rsidR="00CE1E30">
        <w:rPr>
          <w:noProof/>
          <w:lang w:bidi="ar-SA"/>
        </w:rPr>
        <w:drawing>
          <wp:inline distT="0" distB="0" distL="0" distR="0">
            <wp:extent cx="6332220" cy="3818255"/>
            <wp:effectExtent l="19050" t="0" r="0" b="0"/>
            <wp:docPr id="16" name="Picture 15" descr="conflic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3.png"/>
                    <pic:cNvPicPr/>
                  </pic:nvPicPr>
                  <pic:blipFill>
                    <a:blip r:embed="rId73" cstate="print"/>
                    <a:stretch>
                      <a:fillRect/>
                    </a:stretch>
                  </pic:blipFill>
                  <pic:spPr>
                    <a:xfrm>
                      <a:off x="0" y="0"/>
                      <a:ext cx="6332220" cy="3818255"/>
                    </a:xfrm>
                    <a:prstGeom prst="rect">
                      <a:avLst/>
                    </a:prstGeom>
                  </pic:spPr>
                </pic:pic>
              </a:graphicData>
            </a:graphic>
          </wp:inline>
        </w:drawing>
      </w:r>
    </w:p>
    <w:p w:rsidR="00B717E0" w:rsidRDefault="001A6349" w:rsidP="006242D3">
      <w:pPr>
        <w:pStyle w:val="Textbody"/>
        <w:numPr>
          <w:ilvl w:val="0"/>
          <w:numId w:val="26"/>
          <w:numberingChange w:id="493" w:author="Nathan Mceachen" w:date="2010-11-22T20:02:00Z" w:original="%1:4:0:."/>
        </w:numPr>
      </w:pPr>
      <w:r>
        <w:t xml:space="preserve">On </w:t>
      </w:r>
      <w:r w:rsidR="00B717E0">
        <w:t xml:space="preserve">conflict, the </w:t>
      </w:r>
      <w:r>
        <w:t xml:space="preserve">status </w:t>
      </w:r>
      <w:r w:rsidR="00B717E0">
        <w:t xml:space="preserve">pop-up closes and a new tab </w:t>
      </w:r>
      <w:r>
        <w:t>opens</w:t>
      </w:r>
      <w:r w:rsidR="00B717E0">
        <w:t xml:space="preserve"> describing the conflict.  In the example the conflict arises from a naming </w:t>
      </w:r>
      <w:r w:rsidR="00CD35D4">
        <w:t>collision</w:t>
      </w:r>
      <w:r w:rsidR="00B717E0">
        <w:t xml:space="preserve"> on the team identifier of the Spray team.  Specifically, </w:t>
      </w:r>
      <w:r>
        <w:t xml:space="preserve">the </w:t>
      </w:r>
      <w:r w:rsidR="00B717E0">
        <w:t xml:space="preserve">import </w:t>
      </w:r>
      <w:r>
        <w:t xml:space="preserve">contains </w:t>
      </w:r>
      <w:r w:rsidR="00B717E0">
        <w:t>a Spray team called "Team Smurf</w:t>
      </w:r>
      <w:ins w:id="494" w:author="Justin Naifeh" w:date="2010-11-25T01:00:00Z">
        <w:r w:rsidR="00B106E3">
          <w:t>,</w:t>
        </w:r>
      </w:ins>
      <w:r w:rsidR="00B717E0">
        <w:t>"</w:t>
      </w:r>
      <w:del w:id="495" w:author="Justin Naifeh" w:date="2010-11-25T01:00:00Z">
        <w:r w:rsidR="00B717E0" w:rsidDel="00B106E3">
          <w:delText>,</w:delText>
        </w:r>
      </w:del>
      <w:r w:rsidR="00B717E0">
        <w:t xml:space="preserve"> but there is already a Spray team of the same name.</w:t>
      </w:r>
      <w:r w:rsidR="00CE1E30">
        <w:rPr>
          <w:noProof/>
          <w:lang w:bidi="ar-SA"/>
        </w:rPr>
        <w:drawing>
          <wp:inline distT="0" distB="0" distL="0" distR="0">
            <wp:extent cx="6332220" cy="3823335"/>
            <wp:effectExtent l="19050" t="0" r="0" b="0"/>
            <wp:docPr id="17" name="Picture 16" descr="conflic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4.png"/>
                    <pic:cNvPicPr/>
                  </pic:nvPicPr>
                  <pic:blipFill>
                    <a:blip r:embed="rId74" cstate="print"/>
                    <a:stretch>
                      <a:fillRect/>
                    </a:stretch>
                  </pic:blipFill>
                  <pic:spPr>
                    <a:xfrm>
                      <a:off x="0" y="0"/>
                      <a:ext cx="6332220" cy="3823335"/>
                    </a:xfrm>
                    <a:prstGeom prst="rect">
                      <a:avLst/>
                    </a:prstGeom>
                  </pic:spPr>
                </pic:pic>
              </a:graphicData>
            </a:graphic>
          </wp:inline>
        </w:drawing>
      </w:r>
    </w:p>
    <w:p w:rsidR="00B717E0" w:rsidRDefault="001A6349" w:rsidP="006242D3">
      <w:pPr>
        <w:pStyle w:val="Textbody"/>
        <w:numPr>
          <w:ilvl w:val="0"/>
          <w:numId w:val="26"/>
          <w:numberingChange w:id="496" w:author="Nathan Mceachen" w:date="2010-11-22T20:02:00Z" w:original="%1:5:0:."/>
        </w:numPr>
      </w:pPr>
      <w:r>
        <w:t>C</w:t>
      </w:r>
      <w:r w:rsidR="00C75B62">
        <w:t xml:space="preserve">hange the name of the local "Team Smurf" to a new name.  </w:t>
      </w:r>
      <w:r>
        <w:t>Start by s</w:t>
      </w:r>
      <w:r w:rsidR="00C75B62">
        <w:t>earch</w:t>
      </w:r>
      <w:r>
        <w:t>ing</w:t>
      </w:r>
      <w:r w:rsidR="00C75B62">
        <w:t xml:space="preserve"> </w:t>
      </w:r>
      <w:r>
        <w:t xml:space="preserve">existing </w:t>
      </w:r>
      <w:r w:rsidR="00C75B62">
        <w:t>spray teams.</w:t>
      </w:r>
      <w:r w:rsidR="00CE1E30">
        <w:rPr>
          <w:noProof/>
          <w:lang w:bidi="ar-SA"/>
        </w:rPr>
        <w:drawing>
          <wp:inline distT="0" distB="0" distL="0" distR="0">
            <wp:extent cx="6332220" cy="3823335"/>
            <wp:effectExtent l="19050" t="0" r="0" b="0"/>
            <wp:docPr id="18" name="Picture 17" descr="conflic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5.png"/>
                    <pic:cNvPicPr/>
                  </pic:nvPicPr>
                  <pic:blipFill>
                    <a:blip r:embed="rId75" cstate="print"/>
                    <a:stretch>
                      <a:fillRect/>
                    </a:stretch>
                  </pic:blipFill>
                  <pic:spPr>
                    <a:xfrm>
                      <a:off x="0" y="0"/>
                      <a:ext cx="6332220" cy="3823335"/>
                    </a:xfrm>
                    <a:prstGeom prst="rect">
                      <a:avLst/>
                    </a:prstGeom>
                  </pic:spPr>
                </pic:pic>
              </a:graphicData>
            </a:graphic>
          </wp:inline>
        </w:drawing>
      </w:r>
    </w:p>
    <w:p w:rsidR="00C75B62" w:rsidRDefault="001A6349" w:rsidP="006242D3">
      <w:pPr>
        <w:pStyle w:val="Textbody"/>
        <w:numPr>
          <w:ilvl w:val="0"/>
          <w:numId w:val="26"/>
          <w:numberingChange w:id="497" w:author="Nathan Mceachen" w:date="2010-11-22T20:02:00Z" w:original="%1:6:0:."/>
        </w:numPr>
      </w:pPr>
      <w:r>
        <w:t>E</w:t>
      </w:r>
      <w:r w:rsidR="00C75B62">
        <w:t>dit the local "Team Smurf</w:t>
      </w:r>
      <w:ins w:id="498" w:author="Justin Naifeh" w:date="2010-11-25T01:00:00Z">
        <w:r w:rsidR="00B106E3">
          <w:t>.</w:t>
        </w:r>
      </w:ins>
      <w:r w:rsidR="00C75B62">
        <w:t>"</w:t>
      </w:r>
      <w:del w:id="499" w:author="Justin Naifeh" w:date="2010-11-25T01:00:00Z">
        <w:r w:rsidR="00C75B62" w:rsidDel="00B106E3">
          <w:delText>.</w:delText>
        </w:r>
      </w:del>
      <w:r w:rsidR="00CE1E30">
        <w:rPr>
          <w:noProof/>
          <w:lang w:bidi="ar-SA"/>
        </w:rPr>
        <w:drawing>
          <wp:inline distT="0" distB="0" distL="0" distR="0">
            <wp:extent cx="6332220" cy="3823335"/>
            <wp:effectExtent l="19050" t="0" r="0" b="0"/>
            <wp:docPr id="20" name="Picture 19" descr="conflic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6.png"/>
                    <pic:cNvPicPr/>
                  </pic:nvPicPr>
                  <pic:blipFill>
                    <a:blip r:embed="rId76" cstate="print"/>
                    <a:stretch>
                      <a:fillRect/>
                    </a:stretch>
                  </pic:blipFill>
                  <pic:spPr>
                    <a:xfrm>
                      <a:off x="0" y="0"/>
                      <a:ext cx="6332220" cy="3823335"/>
                    </a:xfrm>
                    <a:prstGeom prst="rect">
                      <a:avLst/>
                    </a:prstGeom>
                  </pic:spPr>
                </pic:pic>
              </a:graphicData>
            </a:graphic>
          </wp:inline>
        </w:drawing>
      </w:r>
    </w:p>
    <w:p w:rsidR="00CE1E30" w:rsidRDefault="00CE1E30" w:rsidP="006242D3">
      <w:pPr>
        <w:pStyle w:val="Textbody"/>
        <w:numPr>
          <w:ilvl w:val="0"/>
          <w:numId w:val="26"/>
          <w:numberingChange w:id="500" w:author="Nathan Mceachen" w:date="2010-11-22T20:02:00Z" w:original="%1:7:0:."/>
        </w:numPr>
      </w:pPr>
      <w:r>
        <w:t xml:space="preserve">A new tab </w:t>
      </w:r>
      <w:r w:rsidR="001A6349">
        <w:t xml:space="preserve">opens </w:t>
      </w:r>
      <w:r>
        <w:t>with the details of the local spray team.</w:t>
      </w:r>
      <w:r w:rsidRPr="00CE1E30">
        <w:rPr>
          <w:noProof/>
          <w:lang w:bidi="ar-SA"/>
        </w:rPr>
        <w:t xml:space="preserve"> </w:t>
      </w:r>
      <w:r>
        <w:rPr>
          <w:noProof/>
          <w:lang w:bidi="ar-SA"/>
        </w:rPr>
        <w:drawing>
          <wp:inline distT="0" distB="0" distL="0" distR="0">
            <wp:extent cx="6332220" cy="3823335"/>
            <wp:effectExtent l="19050" t="0" r="0" b="0"/>
            <wp:docPr id="23" name="Picture 20" descr="conflic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7.png"/>
                    <pic:cNvPicPr/>
                  </pic:nvPicPr>
                  <pic:blipFill>
                    <a:blip r:embed="rId77" cstate="print"/>
                    <a:stretch>
                      <a:fillRect/>
                    </a:stretch>
                  </pic:blipFill>
                  <pic:spPr>
                    <a:xfrm>
                      <a:off x="0" y="0"/>
                      <a:ext cx="6332220" cy="3823335"/>
                    </a:xfrm>
                    <a:prstGeom prst="rect">
                      <a:avLst/>
                    </a:prstGeom>
                  </pic:spPr>
                </pic:pic>
              </a:graphicData>
            </a:graphic>
          </wp:inline>
        </w:drawing>
      </w:r>
    </w:p>
    <w:p w:rsidR="00C75B62" w:rsidRDefault="001A6349" w:rsidP="006242D3">
      <w:pPr>
        <w:pStyle w:val="Textbody"/>
        <w:numPr>
          <w:ilvl w:val="0"/>
          <w:numId w:val="26"/>
          <w:numberingChange w:id="501" w:author="Nathan Mceachen" w:date="2010-11-22T20:02:00Z" w:original="%1:8:0:."/>
        </w:numPr>
      </w:pPr>
      <w:r>
        <w:t>C</w:t>
      </w:r>
      <w:r w:rsidR="00C75B62">
        <w:t xml:space="preserve">hange the </w:t>
      </w:r>
      <w:r w:rsidR="00CE1E30">
        <w:t>Team identifier and the Key Name</w:t>
      </w:r>
      <w:r>
        <w:t xml:space="preserve"> </w:t>
      </w:r>
      <w:r w:rsidR="00C75B62">
        <w:t>to "Local Team Smurf</w:t>
      </w:r>
      <w:ins w:id="502" w:author="Justin Naifeh" w:date="2010-11-25T01:00:00Z">
        <w:r w:rsidR="00B106E3">
          <w:t>.</w:t>
        </w:r>
      </w:ins>
      <w:r w:rsidR="00C75B62">
        <w:t>"</w:t>
      </w:r>
      <w:r w:rsidR="00CE1E30">
        <w:rPr>
          <w:noProof/>
          <w:lang w:bidi="ar-SA"/>
        </w:rPr>
        <w:drawing>
          <wp:inline distT="0" distB="0" distL="0" distR="0">
            <wp:extent cx="6332220" cy="3823335"/>
            <wp:effectExtent l="19050" t="0" r="0" b="0"/>
            <wp:docPr id="26" name="Picture 25" descr="conflic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8.png"/>
                    <pic:cNvPicPr/>
                  </pic:nvPicPr>
                  <pic:blipFill>
                    <a:blip r:embed="rId78" cstate="print"/>
                    <a:stretch>
                      <a:fillRect/>
                    </a:stretch>
                  </pic:blipFill>
                  <pic:spPr>
                    <a:xfrm>
                      <a:off x="0" y="0"/>
                      <a:ext cx="6332220" cy="3823335"/>
                    </a:xfrm>
                    <a:prstGeom prst="rect">
                      <a:avLst/>
                    </a:prstGeom>
                  </pic:spPr>
                </pic:pic>
              </a:graphicData>
            </a:graphic>
          </wp:inline>
        </w:drawing>
      </w:r>
    </w:p>
    <w:p w:rsidR="00C75B62" w:rsidRDefault="00C75B62" w:rsidP="006242D3">
      <w:pPr>
        <w:pStyle w:val="Textbody"/>
        <w:numPr>
          <w:ilvl w:val="0"/>
          <w:numId w:val="26"/>
          <w:numberingChange w:id="503" w:author="Nathan Mceachen" w:date="2010-11-22T20:02:00Z" w:original="%1:9:0:."/>
        </w:numPr>
      </w:pPr>
      <w:r>
        <w:t xml:space="preserve">Click </w:t>
      </w:r>
      <w:r w:rsidR="001A6349">
        <w:t>“A</w:t>
      </w:r>
      <w:r>
        <w:t>pply</w:t>
      </w:r>
      <w:r w:rsidR="001A6349">
        <w:t>.”</w:t>
      </w:r>
      <w:r w:rsidR="00CE1E30" w:rsidRPr="00CE1E30">
        <w:rPr>
          <w:noProof/>
          <w:lang w:bidi="ar-SA"/>
        </w:rPr>
        <w:t xml:space="preserve"> </w:t>
      </w:r>
      <w:r w:rsidR="00CE1E30">
        <w:rPr>
          <w:noProof/>
          <w:lang w:bidi="ar-SA"/>
        </w:rPr>
        <w:drawing>
          <wp:inline distT="0" distB="0" distL="0" distR="0">
            <wp:extent cx="6332220" cy="3823335"/>
            <wp:effectExtent l="19050" t="0" r="0" b="0"/>
            <wp:docPr id="25" name="Picture 23" descr="conflict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9.png"/>
                    <pic:cNvPicPr/>
                  </pic:nvPicPr>
                  <pic:blipFill>
                    <a:blip r:embed="rId79" cstate="print"/>
                    <a:stretch>
                      <a:fillRect/>
                    </a:stretch>
                  </pic:blipFill>
                  <pic:spPr>
                    <a:xfrm>
                      <a:off x="0" y="0"/>
                      <a:ext cx="6332220" cy="3823335"/>
                    </a:xfrm>
                    <a:prstGeom prst="rect">
                      <a:avLst/>
                    </a:prstGeom>
                  </pic:spPr>
                </pic:pic>
              </a:graphicData>
            </a:graphic>
          </wp:inline>
        </w:drawing>
      </w:r>
    </w:p>
    <w:p w:rsidR="00C75B62" w:rsidRDefault="00C75B62" w:rsidP="006242D3">
      <w:pPr>
        <w:pStyle w:val="Textbody"/>
        <w:numPr>
          <w:ilvl w:val="0"/>
          <w:numId w:val="26"/>
          <w:numberingChange w:id="504" w:author="Nathan Mceachen" w:date="2010-11-22T20:02:00Z" w:original="%1:10:0:."/>
        </w:numPr>
      </w:pPr>
      <w:r>
        <w:t xml:space="preserve">Finally, </w:t>
      </w:r>
      <w:r w:rsidR="001A6349">
        <w:t>click A</w:t>
      </w:r>
      <w:r>
        <w:t>pply on the conflicting object</w:t>
      </w:r>
      <w:r w:rsidR="00B57871">
        <w:t>.  Since “Team Smurf” is available again, the import will continue</w:t>
      </w:r>
      <w:r>
        <w:t>.</w:t>
      </w:r>
      <w:r w:rsidR="00B57871">
        <w:t xml:space="preserve">  The object closes and</w:t>
      </w:r>
      <w:r>
        <w:t xml:space="preserve"> </w:t>
      </w:r>
      <w:r w:rsidR="00B57871">
        <w:t>t</w:t>
      </w:r>
      <w:r>
        <w:t xml:space="preserve">he </w:t>
      </w:r>
      <w:r w:rsidR="00B57871">
        <w:t xml:space="preserve">status </w:t>
      </w:r>
      <w:r>
        <w:t xml:space="preserve">pop-up </w:t>
      </w:r>
      <w:r w:rsidR="00B57871">
        <w:t>returns</w:t>
      </w:r>
      <w:r>
        <w:t>.</w:t>
      </w:r>
      <w:r w:rsidR="00275ED0">
        <w:t xml:space="preserve"> </w:t>
      </w:r>
      <w:r w:rsidR="00275ED0">
        <w:rPr>
          <w:noProof/>
          <w:lang w:bidi="ar-SA"/>
        </w:rPr>
        <w:drawing>
          <wp:inline distT="0" distB="0" distL="0" distR="0">
            <wp:extent cx="6332220" cy="3823335"/>
            <wp:effectExtent l="19050" t="0" r="0" b="0"/>
            <wp:docPr id="27" name="Picture 26" descr="conflic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10.png"/>
                    <pic:cNvPicPr/>
                  </pic:nvPicPr>
                  <pic:blipFill>
                    <a:blip r:embed="rId80" cstate="print"/>
                    <a:stretch>
                      <a:fillRect/>
                    </a:stretch>
                  </pic:blipFill>
                  <pic:spPr>
                    <a:xfrm>
                      <a:off x="0" y="0"/>
                      <a:ext cx="6332220" cy="3823335"/>
                    </a:xfrm>
                    <a:prstGeom prst="rect">
                      <a:avLst/>
                    </a:prstGeom>
                  </pic:spPr>
                </pic:pic>
              </a:graphicData>
            </a:graphic>
          </wp:inline>
        </w:drawing>
      </w:r>
    </w:p>
    <w:p w:rsidR="00C75B62" w:rsidRPr="00836187" w:rsidRDefault="00C75B62" w:rsidP="006242D3">
      <w:pPr>
        <w:pStyle w:val="Textbody"/>
        <w:numPr>
          <w:ilvl w:val="0"/>
          <w:numId w:val="26"/>
          <w:numberingChange w:id="505" w:author="Nathan Mceachen" w:date="2010-11-22T20:02:00Z" w:original="%1:11:0:."/>
        </w:numPr>
      </w:pPr>
      <w:r>
        <w:t xml:space="preserve">When the import is finished the </w:t>
      </w:r>
      <w:r w:rsidR="00B57871">
        <w:t xml:space="preserve">status </w:t>
      </w:r>
      <w:r>
        <w:t>pop-up automatically closes.</w:t>
      </w:r>
      <w:r w:rsidR="00275ED0">
        <w:t xml:space="preserve">  </w:t>
      </w:r>
      <w:r w:rsidR="00B57871">
        <w:t>S</w:t>
      </w:r>
      <w:r w:rsidR="00275ED0">
        <w:t xml:space="preserve">earch Spray teams </w:t>
      </w:r>
      <w:r w:rsidR="00B57871">
        <w:t xml:space="preserve">to </w:t>
      </w:r>
      <w:r w:rsidR="00275ED0">
        <w:t>see</w:t>
      </w:r>
      <w:r w:rsidR="00B57871">
        <w:t xml:space="preserve"> both</w:t>
      </w:r>
      <w:r w:rsidR="00275ED0">
        <w:t xml:space="preserve"> the newly imported </w:t>
      </w:r>
      <w:r w:rsidR="00B57871">
        <w:t>team and the renamed team</w:t>
      </w:r>
      <w:r w:rsidR="00275ED0">
        <w:t>.</w:t>
      </w:r>
      <w:r w:rsidR="00275ED0">
        <w:rPr>
          <w:noProof/>
          <w:lang w:bidi="ar-SA"/>
        </w:rPr>
        <w:drawing>
          <wp:inline distT="0" distB="0" distL="0" distR="0">
            <wp:extent cx="6332220" cy="3823335"/>
            <wp:effectExtent l="19050" t="0" r="0" b="0"/>
            <wp:docPr id="28" name="Picture 27" descr="conflic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11.png"/>
                    <pic:cNvPicPr/>
                  </pic:nvPicPr>
                  <pic:blipFill>
                    <a:blip r:embed="rId81" cstate="print"/>
                    <a:stretch>
                      <a:fillRect/>
                    </a:stretch>
                  </pic:blipFill>
                  <pic:spPr>
                    <a:xfrm>
                      <a:off x="0" y="0"/>
                      <a:ext cx="6332220" cy="3823335"/>
                    </a:xfrm>
                    <a:prstGeom prst="rect">
                      <a:avLst/>
                    </a:prstGeom>
                  </pic:spPr>
                </pic:pic>
              </a:graphicData>
            </a:graphic>
          </wp:inline>
        </w:drawing>
      </w:r>
    </w:p>
    <w:p w:rsidR="004A491F" w:rsidRPr="004A491F" w:rsidRDefault="004A491F" w:rsidP="004A491F">
      <w:pPr>
        <w:pStyle w:val="Textbody"/>
      </w:pPr>
    </w:p>
    <w:bookmarkEnd w:id="488"/>
    <w:p w:rsidR="00464C2A" w:rsidRDefault="00B57871" w:rsidP="00B57871">
      <w:pPr>
        <w:pStyle w:val="Title"/>
      </w:pPr>
      <w:r>
        <w:t>Logging</w:t>
      </w:r>
    </w:p>
    <w:p w:rsidR="006B4C48" w:rsidRPr="00791B90" w:rsidRDefault="006B4C48" w:rsidP="006B4C48">
      <w:pPr>
        <w:rPr>
          <w:rFonts w:cstheme="minorHAnsi"/>
        </w:rPr>
      </w:pPr>
      <w:r w:rsidRPr="00791B90">
        <w:rPr>
          <w:rFonts w:cstheme="minorHAnsi"/>
        </w:rPr>
        <w:t>DDMS features a logging system that records data about application usage and saves the data to files on the computer called logs. The log files include data ranging from normal usage to serious errors and are recorded as one log file per day. Technical support can then use the log files to troubleshoot problems that have occurred within DDMS.</w:t>
      </w:r>
    </w:p>
    <w:p w:rsidR="006B4C48" w:rsidRPr="00791B90" w:rsidRDefault="006B4C48" w:rsidP="006B4C48">
      <w:pPr>
        <w:rPr>
          <w:rFonts w:cstheme="minorHAnsi"/>
        </w:rPr>
      </w:pPr>
      <w:r w:rsidRPr="00791B90">
        <w:rPr>
          <w:rFonts w:cstheme="minorHAnsi"/>
        </w:rPr>
        <w:t>There are six different log levels, each one representing a different level of verbosity and seriousness. At the lowest level is Trace, which records virtually all usage but has the tendency to make the system slow and consume large amounts of disk space. At the highest level is Fatal, which records only the most serious errors but provides the least amount of contextual information. The levels between Trace and Fatal, in order of least to most serious, are Debug, Info, Warn, and Error. The right level can be chosen to provide the most meaningful compromise between verbosity and seriousness for a given problem.</w:t>
      </w:r>
      <w:r w:rsidR="00E048EE" w:rsidRPr="00791B90">
        <w:rPr>
          <w:rFonts w:cstheme="minorHAnsi"/>
        </w:rPr>
        <w:t xml:space="preserve">  By default the log level is Error.</w:t>
      </w:r>
    </w:p>
    <w:p w:rsidR="00A8607E" w:rsidRDefault="00A8607E" w:rsidP="00A8607E">
      <w:pPr>
        <w:pStyle w:val="Heading1"/>
      </w:pPr>
      <w:r>
        <w:t>Changing Logging Level</w:t>
      </w:r>
    </w:p>
    <w:p w:rsidR="006B4C48" w:rsidRPr="00791B90" w:rsidRDefault="006B4C48" w:rsidP="006B4C48">
      <w:pPr>
        <w:rPr>
          <w:rFonts w:cstheme="minorHAnsi"/>
        </w:rPr>
      </w:pPr>
      <w:r w:rsidRPr="00791B90">
        <w:rPr>
          <w:rFonts w:cstheme="minorHAnsi"/>
        </w:rPr>
        <w:t xml:space="preserve">When a problem occurs in DDMS that requires technical support, </w:t>
      </w:r>
      <w:r w:rsidR="00A8607E">
        <w:rPr>
          <w:rFonts w:cstheme="minorHAnsi"/>
        </w:rPr>
        <w:t>r</w:t>
      </w:r>
      <w:r w:rsidRPr="00791B90">
        <w:rPr>
          <w:rFonts w:cstheme="minorHAnsi"/>
        </w:rPr>
        <w:t>ecreate the problem under a more verbose log level provide</w:t>
      </w:r>
      <w:r w:rsidR="00A8607E">
        <w:rPr>
          <w:rFonts w:cstheme="minorHAnsi"/>
        </w:rPr>
        <w:t>s extra contextual information, which can be very useful for debugging.</w:t>
      </w:r>
      <w:r w:rsidR="00EF79DC" w:rsidRPr="00791B90">
        <w:rPr>
          <w:rFonts w:cstheme="minorHAnsi"/>
        </w:rPr>
        <w:t xml:space="preserve">  </w:t>
      </w:r>
      <w:r w:rsidR="00A8607E">
        <w:rPr>
          <w:rFonts w:cstheme="minorHAnsi"/>
        </w:rPr>
        <w:t xml:space="preserve">To </w:t>
      </w:r>
      <w:r w:rsidR="00EF79DC" w:rsidRPr="00791B90">
        <w:rPr>
          <w:rFonts w:cstheme="minorHAnsi"/>
        </w:rPr>
        <w:t>change the log level:</w:t>
      </w:r>
    </w:p>
    <w:p w:rsidR="00A8607E" w:rsidRDefault="00A8607E" w:rsidP="006242D3">
      <w:pPr>
        <w:pStyle w:val="ListParagraph"/>
        <w:numPr>
          <w:ilvl w:val="0"/>
          <w:numId w:val="12"/>
          <w:numberingChange w:id="506" w:author="Nathan Mceachen" w:date="2010-11-22T20:02:00Z" w:original="%1:1:0:."/>
        </w:numPr>
      </w:pPr>
      <w:r>
        <w:t>Open the “Log” menu item</w:t>
      </w:r>
      <w:ins w:id="507" w:author="Justin Naifeh" w:date="2010-11-25T01:02:00Z">
        <w:r w:rsidR="00B106E3">
          <w:t>.</w:t>
        </w:r>
      </w:ins>
    </w:p>
    <w:p w:rsidR="00A8607E" w:rsidRDefault="00A8607E" w:rsidP="006242D3">
      <w:pPr>
        <w:pStyle w:val="ListParagraph"/>
        <w:numPr>
          <w:ilvl w:val="0"/>
          <w:numId w:val="12"/>
          <w:numberingChange w:id="508" w:author="Nathan Mceachen" w:date="2010-11-22T20:02:00Z" w:original="%1:2:0:."/>
        </w:numPr>
      </w:pPr>
      <w:r>
        <w:t>Mouse over “Set Log</w:t>
      </w:r>
      <w:del w:id="509" w:author="Justin Naifeh" w:date="2010-11-25T01:02:00Z">
        <w:r w:rsidDel="00B106E3">
          <w:delText>e</w:delText>
        </w:r>
      </w:del>
      <w:r>
        <w:t xml:space="preserve"> Level</w:t>
      </w:r>
      <w:ins w:id="510" w:author="Justin Naifeh" w:date="2010-11-25T01:02:00Z">
        <w:r w:rsidR="00B106E3">
          <w:t>.</w:t>
        </w:r>
      </w:ins>
      <w:r>
        <w:t>”</w:t>
      </w:r>
    </w:p>
    <w:p w:rsidR="00A8607E" w:rsidRDefault="00A8607E" w:rsidP="006242D3">
      <w:pPr>
        <w:pStyle w:val="ListParagraph"/>
        <w:numPr>
          <w:ilvl w:val="0"/>
          <w:numId w:val="12"/>
          <w:numberingChange w:id="511" w:author="Nathan Mceachen" w:date="2010-11-22T20:02:00Z" w:original="%1:3:0:."/>
        </w:numPr>
      </w:pPr>
      <w:r>
        <w:t>Click on the desired log level</w:t>
      </w:r>
    </w:p>
    <w:p w:rsidR="00A8607E" w:rsidRDefault="00A8607E" w:rsidP="006242D3">
      <w:pPr>
        <w:pStyle w:val="ListParagraph"/>
        <w:numPr>
          <w:ilvl w:val="0"/>
          <w:numId w:val="12"/>
          <w:numberingChange w:id="512" w:author="Nathan Mceachen" w:date="2010-11-22T20:02:00Z" w:original="%1:4:0:."/>
        </w:numPr>
      </w:pPr>
      <w:r>
        <w:t>Restart the server</w:t>
      </w:r>
      <w:ins w:id="513" w:author="Justin Naifeh" w:date="2010-11-25T01:02:00Z">
        <w:r w:rsidR="00B106E3">
          <w:t>.</w:t>
        </w:r>
      </w:ins>
    </w:p>
    <w:p w:rsidR="00E048EE" w:rsidRPr="00E048EE" w:rsidRDefault="00E048EE" w:rsidP="006242D3">
      <w:pPr>
        <w:pStyle w:val="ListParagraph"/>
        <w:numPr>
          <w:ilvl w:val="0"/>
          <w:numId w:val="12"/>
          <w:numberingChange w:id="514" w:author="Nathan Mceachen" w:date="2010-11-22T20:02:00Z" w:original="%1:5:0:."/>
        </w:numPr>
      </w:pPr>
      <w:r w:rsidRPr="00E048EE">
        <w:t>Recreate the error</w:t>
      </w:r>
      <w:ins w:id="515" w:author="Justin Naifeh" w:date="2010-11-25T01:02:00Z">
        <w:r w:rsidR="00B106E3">
          <w:t>.</w:t>
        </w:r>
      </w:ins>
    </w:p>
    <w:p w:rsidR="00E048EE" w:rsidRPr="00E048EE" w:rsidRDefault="00E048EE" w:rsidP="006242D3">
      <w:pPr>
        <w:pStyle w:val="ListParagraph"/>
        <w:numPr>
          <w:ilvl w:val="0"/>
          <w:numId w:val="12"/>
          <w:numberingChange w:id="516" w:author="Nathan Mceachen" w:date="2010-11-22T20:02:00Z" w:original="%1:6:0:."/>
        </w:numPr>
      </w:pPr>
      <w:r>
        <w:t>Repeat the process to reset the log level back to Error.</w:t>
      </w:r>
    </w:p>
    <w:p w:rsidR="006B4C48" w:rsidRPr="00791B90" w:rsidRDefault="00EF79DC" w:rsidP="006B4C48">
      <w:pPr>
        <w:rPr>
          <w:rFonts w:cstheme="minorHAnsi"/>
        </w:rPr>
      </w:pPr>
      <w:r w:rsidRPr="00791B90">
        <w:rPr>
          <w:rFonts w:cstheme="minorHAnsi"/>
          <w:noProof/>
          <w:lang w:bidi="ar-SA"/>
        </w:rPr>
        <w:drawing>
          <wp:inline distT="0" distB="0" distL="0" distR="0">
            <wp:extent cx="6332220" cy="3823335"/>
            <wp:effectExtent l="19050" t="0" r="0" b="0"/>
            <wp:docPr id="37" name="Picture 28" descr="logLev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Level1.png"/>
                    <pic:cNvPicPr/>
                  </pic:nvPicPr>
                  <pic:blipFill>
                    <a:blip r:embed="rId82" cstate="print"/>
                    <a:stretch>
                      <a:fillRect/>
                    </a:stretch>
                  </pic:blipFill>
                  <pic:spPr>
                    <a:xfrm>
                      <a:off x="0" y="0"/>
                      <a:ext cx="6332220" cy="3823335"/>
                    </a:xfrm>
                    <a:prstGeom prst="rect">
                      <a:avLst/>
                    </a:prstGeom>
                  </pic:spPr>
                </pic:pic>
              </a:graphicData>
            </a:graphic>
          </wp:inline>
        </w:drawing>
      </w:r>
    </w:p>
    <w:p w:rsidR="00EF79DC" w:rsidRPr="00791B90" w:rsidRDefault="00EF79DC" w:rsidP="006B4C48">
      <w:pPr>
        <w:rPr>
          <w:rFonts w:cstheme="minorHAnsi"/>
        </w:rPr>
      </w:pPr>
    </w:p>
    <w:p w:rsidR="006B4C48" w:rsidRPr="00791B90" w:rsidRDefault="00A8607E" w:rsidP="006B4C48">
      <w:pPr>
        <w:rPr>
          <w:rFonts w:cstheme="minorHAnsi"/>
        </w:rPr>
      </w:pPr>
      <w:r>
        <w:rPr>
          <w:rFonts w:cstheme="minorHAnsi"/>
        </w:rPr>
        <w:t>L</w:t>
      </w:r>
      <w:r w:rsidR="006B4C48" w:rsidRPr="00791B90">
        <w:rPr>
          <w:rFonts w:cstheme="minorHAnsi"/>
        </w:rPr>
        <w:t>ogs are located in the directory C:/MDSS/logs/ with the current log file as log.xml and older log files named relative to their date. A user may select the current log file, representing today's DDMS usage, or any other number of log files and send them to technical support* for analysis.</w:t>
      </w:r>
    </w:p>
    <w:p w:rsidR="00452A8B" w:rsidRPr="00791B90" w:rsidRDefault="006B4C48" w:rsidP="00BA3903">
      <w:pPr>
        <w:rPr>
          <w:rFonts w:cstheme="minorHAnsi"/>
        </w:rPr>
      </w:pPr>
      <w:r w:rsidRPr="00791B90">
        <w:rPr>
          <w:rFonts w:cstheme="minorHAnsi"/>
        </w:rPr>
        <w:t>* This process has not been completely defined.</w:t>
      </w:r>
    </w:p>
    <w:sectPr w:rsidR="00452A8B" w:rsidRPr="00791B90" w:rsidSect="00E72D79">
      <w:pgSz w:w="12240" w:h="15840"/>
      <w:pgMar w:top="1134" w:right="1134" w:bottom="1134" w:left="1134" w:gutter="0"/>
      <w:docGrid w:linePitch="360"/>
    </w:sectPr>
  </w:body>
</w:document>
</file>

<file path=word/comments.xml><?xml version="1.0" encoding="utf-8"?>
<w:comment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comment w:id="2" w:author="Nathan Mceachen" w:date="2010-11-16T23:07:00Z" w:initials="NM">
    <w:p w:rsidR="00BA6ED3" w:rsidRDefault="00BA6ED3">
      <w:pPr>
        <w:pStyle w:val="CommentText"/>
      </w:pPr>
      <w:r>
        <w:rPr>
          <w:rStyle w:val="CommentReference"/>
        </w:rPr>
        <w:annotationRef/>
      </w:r>
      <w:r>
        <w:t>Need a section that explains export sequence numbers and site masters.  Explain why you can only modify objects at their given site masters, but this tool allows you to circumvent that for conflict resolution.  Explain about how there can be no gaps in export sequences.</w:t>
      </w:r>
    </w:p>
  </w:comment>
  <w:comment w:id="128" w:author="Nathan Mceachen" w:date="2010-11-21T16:13:00Z" w:initials="NM">
    <w:p w:rsidR="00BA6ED3" w:rsidRDefault="00BA6ED3" w:rsidP="005815E9">
      <w:pPr>
        <w:pStyle w:val="CommentText"/>
      </w:pPr>
      <w:r>
        <w:rPr>
          <w:rStyle w:val="CommentReference"/>
        </w:rPr>
        <w:annotationRef/>
      </w:r>
      <w:r>
        <w:t>Move the section from the end of the document here.  Must show concrete screen shots for every step.</w:t>
      </w:r>
    </w:p>
  </w:comment>
  <w:comment w:id="389" w:author="Nathan Mceachen" w:date="2010-11-16T23:04:00Z" w:initials="NM">
    <w:p w:rsidR="00BA6ED3" w:rsidRDefault="00BA6ED3">
      <w:pPr>
        <w:pStyle w:val="CommentText"/>
      </w:pPr>
      <w:r>
        <w:rPr>
          <w:rStyle w:val="CommentReference"/>
        </w:rPr>
        <w:annotationRef/>
      </w:r>
      <w:r>
        <w:t>Explain what a transaction is: An atomic set of creates, updates, and deletes on one or more objects that collectively implement an action in DDMS.</w:t>
      </w:r>
    </w:p>
  </w:comment>
</w:comments>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ourier New">
    <w:panose1 w:val="020703090202050204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OpenSymbol, 'Arial Unicode MS'">
    <w:panose1 w:val="00000000000000000000"/>
    <w:charset w:val="00"/>
    <w:family w:val="roman"/>
    <w:notTrueType/>
    <w:pitch w:val="default"/>
    <w:sig w:usb0="00000000" w:usb1="00000000" w:usb2="00000000" w:usb3="00000000" w:csb0="00000000" w:csb1="00000000"/>
  </w:font>
  <w:font w:name="Liberation Sans">
    <w:panose1 w:val="00000000000000000000"/>
    <w:charset w:val="00"/>
    <w:family w:val="roman"/>
    <w:notTrueType/>
    <w:pitch w:val="default"/>
    <w:sig w:usb0="00000000" w:usb1="00000000" w:usb2="00000000" w:usb3="00000000" w:csb0="00000000" w:csb1="00000000"/>
  </w:font>
  <w:font w:name="Liberation Serif">
    <w:altName w:val="MS PMincho"/>
    <w:charset w:val="80"/>
    <w:family w:val="roman"/>
    <w:pitch w:val="variable"/>
    <w:sig w:usb0="00000000" w:usb1="00000000" w:usb2="00000000" w:usb3="00000000" w:csb0="00000000" w:csb1="00000000"/>
  </w:font>
  <w:font w:name="DejaVu Sans">
    <w:panose1 w:val="00000000000000000000"/>
    <w:charset w:val="00"/>
    <w:family w:val="roman"/>
    <w:notTrueType/>
    <w:pitch w:val="default"/>
    <w:sig w:usb0="00000000" w:usb1="00000000" w:usb2="00000000" w:usb3="00000000" w:csb0="00000000" w:csb1="00000000"/>
  </w:font>
  <w:font w:name="Lohit Hindi">
    <w:altName w:val="Times New Roman"/>
    <w:panose1 w:val="00000000000000000000"/>
    <w:charset w:val="00"/>
    <w:family w:val="roman"/>
    <w:notTrueType/>
    <w:pitch w:val="default"/>
    <w:sig w:usb0="00000000" w:usb1="00000000" w:usb2="00000000" w:usb3="00000000" w:csb0="00000000"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abstractNum w:abstractNumId="0">
    <w:nsid w:val="018D245D"/>
    <w:multiLevelType w:val="hybridMultilevel"/>
    <w:tmpl w:val="554CB2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25D2790"/>
    <w:multiLevelType w:val="multilevel"/>
    <w:tmpl w:val="089CC60E"/>
    <w:styleLink w:val="WW8Num6"/>
    <w:lvl w:ilvl="0">
      <w:numFmt w:val="bullet"/>
      <w:lvlText w:val=""/>
      <w:lvlJc w:val="left"/>
      <w:rPr>
        <w:rFonts w:ascii="Symbol" w:hAnsi="Symbol" w:cs="Wingdings"/>
      </w:rPr>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2">
    <w:nsid w:val="1D284B3A"/>
    <w:multiLevelType w:val="multilevel"/>
    <w:tmpl w:val="2622527C"/>
    <w:styleLink w:val="Basic"/>
    <w:lvl w:ilvl="0">
      <w:start w:val="1"/>
      <w:numFmt w:val="upperRoman"/>
      <w:lvlText w:val="%1."/>
      <w:lvlJc w:val="left"/>
      <w:pPr>
        <w:ind w:left="360" w:hanging="360"/>
      </w:pPr>
      <w:rPr>
        <w:rFonts w:ascii="Times New Roman" w:hAnsi="Times New Roman" w:hint="default"/>
      </w:rPr>
    </w:lvl>
    <w:lvl w:ilvl="1">
      <w:start w:val="1"/>
      <w:numFmt w:val="upperLett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lowerRoman"/>
      <w:lvlRestart w:val="0"/>
      <w:lvlText w:val="%5"/>
      <w:lvlJc w:val="left"/>
      <w:pPr>
        <w:ind w:left="1800" w:hanging="360"/>
      </w:pPr>
      <w:rPr>
        <w:rFonts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nsid w:val="1EDA4F6E"/>
    <w:multiLevelType w:val="hybridMultilevel"/>
    <w:tmpl w:val="F9E8E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0E07183"/>
    <w:multiLevelType w:val="hybridMultilevel"/>
    <w:tmpl w:val="0A9C81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24854367"/>
    <w:multiLevelType w:val="hybridMultilevel"/>
    <w:tmpl w:val="390848A0"/>
    <w:lvl w:ilvl="0" w:tplc="A0E86ACE">
      <w:start w:val="1"/>
      <w:numFmt w:val="decimal"/>
      <w:lvlText w:val="%1."/>
      <w:lvlJc w:val="left"/>
      <w:pPr>
        <w:ind w:left="720" w:hanging="360"/>
      </w:pPr>
      <w:rPr>
        <w:rFonts w:hint="default"/>
        <w:b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49E714A"/>
    <w:multiLevelType w:val="multilevel"/>
    <w:tmpl w:val="C45ECACC"/>
    <w:lvl w:ilvl="0">
      <w:start w:val="1"/>
      <w:numFmt w:val="decimal"/>
      <w:lvlText w:val="%1."/>
      <w:lvlJc w:val="left"/>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7">
    <w:nsid w:val="272B5A18"/>
    <w:multiLevelType w:val="hybridMultilevel"/>
    <w:tmpl w:val="09CC1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1386DAB"/>
    <w:multiLevelType w:val="multilevel"/>
    <w:tmpl w:val="24AAE0F6"/>
    <w:styleLink w:val="WW8Num11"/>
    <w:lvl w:ilvl="0">
      <w:start w:val="1"/>
      <w:numFmt w:val="decimal"/>
      <w:lvlText w:val="%1."/>
      <w:lvlJc w:val="left"/>
      <w:rPr>
        <w:b w:val="0"/>
      </w:rPr>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9">
    <w:nsid w:val="34130CAC"/>
    <w:multiLevelType w:val="hybridMultilevel"/>
    <w:tmpl w:val="695A2A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57B6F51"/>
    <w:multiLevelType w:val="multilevel"/>
    <w:tmpl w:val="C45ECACC"/>
    <w:styleLink w:val="WW8Num2"/>
    <w:lvl w:ilvl="0">
      <w:start w:val="1"/>
      <w:numFmt w:val="decimal"/>
      <w:lvlText w:val="%1."/>
      <w:lvlJc w:val="left"/>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11">
    <w:nsid w:val="3AA45DC1"/>
    <w:multiLevelType w:val="hybridMultilevel"/>
    <w:tmpl w:val="E5A2FD2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2">
    <w:nsid w:val="3B376EBD"/>
    <w:multiLevelType w:val="multilevel"/>
    <w:tmpl w:val="24AAE0F6"/>
    <w:lvl w:ilvl="0">
      <w:start w:val="1"/>
      <w:numFmt w:val="decimal"/>
      <w:lvlText w:val="%1."/>
      <w:lvlJc w:val="left"/>
      <w:rPr>
        <w:b w:val="0"/>
      </w:rPr>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13">
    <w:nsid w:val="402811E4"/>
    <w:multiLevelType w:val="multilevel"/>
    <w:tmpl w:val="C45ECACC"/>
    <w:styleLink w:val="WW8Num5"/>
    <w:lvl w:ilvl="0">
      <w:start w:val="1"/>
      <w:numFmt w:val="decimal"/>
      <w:lvlText w:val="%1."/>
      <w:lvlJc w:val="left"/>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14">
    <w:nsid w:val="425C106B"/>
    <w:multiLevelType w:val="hybridMultilevel"/>
    <w:tmpl w:val="1FDCAC98"/>
    <w:lvl w:ilvl="0" w:tplc="219C9E04">
      <w:start w:val="4"/>
      <w:numFmt w:val="decimal"/>
      <w:lvlText w:val="%1."/>
      <w:lvlJc w:val="left"/>
      <w:pPr>
        <w:ind w:left="720" w:hanging="360"/>
      </w:pPr>
      <w:rPr>
        <w:rFonts w:hint="default"/>
        <w:b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3E97ED5"/>
    <w:multiLevelType w:val="multilevel"/>
    <w:tmpl w:val="24AAE0F6"/>
    <w:styleLink w:val="WW8Num10"/>
    <w:lvl w:ilvl="0">
      <w:start w:val="1"/>
      <w:numFmt w:val="decimal"/>
      <w:lvlText w:val="%1."/>
      <w:lvlJc w:val="left"/>
      <w:rPr>
        <w:b w:val="0"/>
      </w:rPr>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16">
    <w:nsid w:val="44A94838"/>
    <w:multiLevelType w:val="multilevel"/>
    <w:tmpl w:val="C45ECACC"/>
    <w:styleLink w:val="WW8Num3"/>
    <w:lvl w:ilvl="0">
      <w:start w:val="1"/>
      <w:numFmt w:val="decimal"/>
      <w:lvlText w:val="%1."/>
      <w:lvlJc w:val="left"/>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17">
    <w:nsid w:val="44E70CE2"/>
    <w:multiLevelType w:val="multilevel"/>
    <w:tmpl w:val="BF164608"/>
    <w:styleLink w:val="WW8Num8"/>
    <w:lvl w:ilvl="0">
      <w:numFmt w:val="bullet"/>
      <w:lvlText w:val=""/>
      <w:lvlJc w:val="left"/>
      <w:rPr>
        <w:rFonts w:ascii="Symbol" w:hAnsi="Symbol" w:cs="Wingdings"/>
      </w:rPr>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18">
    <w:nsid w:val="4B5534E3"/>
    <w:multiLevelType w:val="hybridMultilevel"/>
    <w:tmpl w:val="3A10D8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0120FFB"/>
    <w:multiLevelType w:val="multilevel"/>
    <w:tmpl w:val="24AAE0F6"/>
    <w:lvl w:ilvl="0">
      <w:start w:val="1"/>
      <w:numFmt w:val="decimal"/>
      <w:lvlText w:val="%1."/>
      <w:lvlJc w:val="left"/>
      <w:rPr>
        <w:rFonts w:hint="default"/>
        <w:b w:val="0"/>
      </w:rPr>
    </w:lvl>
    <w:lvl w:ilvl="1">
      <w:numFmt w:val="bullet"/>
      <w:lvlText w:val=""/>
      <w:lvlJc w:val="left"/>
      <w:rPr>
        <w:rFonts w:ascii="Symbol" w:hAnsi="Symbol" w:cs="Wingdings" w:hint="default"/>
      </w:rPr>
    </w:lvl>
    <w:lvl w:ilvl="2">
      <w:numFmt w:val="bullet"/>
      <w:lvlText w:val=""/>
      <w:lvlJc w:val="left"/>
      <w:rPr>
        <w:rFonts w:ascii="Symbol" w:hAnsi="Symbol" w:cs="Wingdings" w:hint="default"/>
      </w:rPr>
    </w:lvl>
    <w:lvl w:ilvl="3">
      <w:numFmt w:val="bullet"/>
      <w:lvlText w:val=""/>
      <w:lvlJc w:val="left"/>
      <w:rPr>
        <w:rFonts w:ascii="Symbol" w:hAnsi="Symbol" w:cs="Wingdings" w:hint="default"/>
      </w:rPr>
    </w:lvl>
    <w:lvl w:ilvl="4">
      <w:numFmt w:val="bullet"/>
      <w:lvlText w:val=""/>
      <w:lvlJc w:val="left"/>
      <w:rPr>
        <w:rFonts w:ascii="Symbol" w:hAnsi="Symbol" w:cs="Wingdings" w:hint="default"/>
      </w:rPr>
    </w:lvl>
    <w:lvl w:ilvl="5">
      <w:numFmt w:val="bullet"/>
      <w:lvlText w:val=""/>
      <w:lvlJc w:val="left"/>
      <w:rPr>
        <w:rFonts w:ascii="Symbol" w:hAnsi="Symbol" w:cs="Wingdings" w:hint="default"/>
      </w:rPr>
    </w:lvl>
    <w:lvl w:ilvl="6">
      <w:numFmt w:val="bullet"/>
      <w:lvlText w:val=""/>
      <w:lvlJc w:val="left"/>
      <w:rPr>
        <w:rFonts w:ascii="Symbol" w:hAnsi="Symbol" w:cs="Wingdings" w:hint="default"/>
      </w:rPr>
    </w:lvl>
    <w:lvl w:ilvl="7">
      <w:numFmt w:val="bullet"/>
      <w:lvlText w:val=""/>
      <w:lvlJc w:val="left"/>
      <w:rPr>
        <w:rFonts w:ascii="Symbol" w:hAnsi="Symbol" w:cs="Wingdings" w:hint="default"/>
      </w:rPr>
    </w:lvl>
    <w:lvl w:ilvl="8">
      <w:numFmt w:val="bullet"/>
      <w:lvlText w:val=""/>
      <w:lvlJc w:val="left"/>
      <w:rPr>
        <w:rFonts w:ascii="Symbol" w:hAnsi="Symbol" w:cs="Wingdings" w:hint="default"/>
      </w:rPr>
    </w:lvl>
  </w:abstractNum>
  <w:abstractNum w:abstractNumId="20">
    <w:nsid w:val="54702496"/>
    <w:multiLevelType w:val="hybridMultilevel"/>
    <w:tmpl w:val="B1DE33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4B869FB"/>
    <w:multiLevelType w:val="hybridMultilevel"/>
    <w:tmpl w:val="359864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C1134BF"/>
    <w:multiLevelType w:val="hybridMultilevel"/>
    <w:tmpl w:val="7A56A226"/>
    <w:lvl w:ilvl="0" w:tplc="0409000F">
      <w:start w:val="1"/>
      <w:numFmt w:val="decimal"/>
      <w:lvlText w:val="%1."/>
      <w:lvlJc w:val="left"/>
      <w:pPr>
        <w:ind w:left="852" w:hanging="360"/>
      </w:pPr>
    </w:lvl>
    <w:lvl w:ilvl="1" w:tplc="04090019" w:tentative="1">
      <w:start w:val="1"/>
      <w:numFmt w:val="lowerLetter"/>
      <w:lvlText w:val="%2."/>
      <w:lvlJc w:val="left"/>
      <w:pPr>
        <w:ind w:left="1572" w:hanging="360"/>
      </w:pPr>
    </w:lvl>
    <w:lvl w:ilvl="2" w:tplc="0409001B" w:tentative="1">
      <w:start w:val="1"/>
      <w:numFmt w:val="lowerRoman"/>
      <w:lvlText w:val="%3."/>
      <w:lvlJc w:val="right"/>
      <w:pPr>
        <w:ind w:left="2292" w:hanging="180"/>
      </w:pPr>
    </w:lvl>
    <w:lvl w:ilvl="3" w:tplc="0409000F" w:tentative="1">
      <w:start w:val="1"/>
      <w:numFmt w:val="decimal"/>
      <w:lvlText w:val="%4."/>
      <w:lvlJc w:val="left"/>
      <w:pPr>
        <w:ind w:left="3012" w:hanging="360"/>
      </w:pPr>
    </w:lvl>
    <w:lvl w:ilvl="4" w:tplc="04090019" w:tentative="1">
      <w:start w:val="1"/>
      <w:numFmt w:val="lowerLetter"/>
      <w:lvlText w:val="%5."/>
      <w:lvlJc w:val="left"/>
      <w:pPr>
        <w:ind w:left="3732" w:hanging="360"/>
      </w:pPr>
    </w:lvl>
    <w:lvl w:ilvl="5" w:tplc="0409001B" w:tentative="1">
      <w:start w:val="1"/>
      <w:numFmt w:val="lowerRoman"/>
      <w:lvlText w:val="%6."/>
      <w:lvlJc w:val="right"/>
      <w:pPr>
        <w:ind w:left="4452" w:hanging="180"/>
      </w:pPr>
    </w:lvl>
    <w:lvl w:ilvl="6" w:tplc="0409000F" w:tentative="1">
      <w:start w:val="1"/>
      <w:numFmt w:val="decimal"/>
      <w:lvlText w:val="%7."/>
      <w:lvlJc w:val="left"/>
      <w:pPr>
        <w:ind w:left="5172" w:hanging="360"/>
      </w:pPr>
    </w:lvl>
    <w:lvl w:ilvl="7" w:tplc="04090019" w:tentative="1">
      <w:start w:val="1"/>
      <w:numFmt w:val="lowerLetter"/>
      <w:lvlText w:val="%8."/>
      <w:lvlJc w:val="left"/>
      <w:pPr>
        <w:ind w:left="5892" w:hanging="360"/>
      </w:pPr>
    </w:lvl>
    <w:lvl w:ilvl="8" w:tplc="0409001B" w:tentative="1">
      <w:start w:val="1"/>
      <w:numFmt w:val="lowerRoman"/>
      <w:lvlText w:val="%9."/>
      <w:lvlJc w:val="right"/>
      <w:pPr>
        <w:ind w:left="6612" w:hanging="180"/>
      </w:pPr>
    </w:lvl>
  </w:abstractNum>
  <w:abstractNum w:abstractNumId="23">
    <w:nsid w:val="5CE76553"/>
    <w:multiLevelType w:val="hybridMultilevel"/>
    <w:tmpl w:val="B5C006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1A0782D"/>
    <w:multiLevelType w:val="multilevel"/>
    <w:tmpl w:val="48543F22"/>
    <w:styleLink w:val="WW8Num7"/>
    <w:lvl w:ilvl="0">
      <w:numFmt w:val="bullet"/>
      <w:lvlText w:val=""/>
      <w:lvlJc w:val="left"/>
      <w:rPr>
        <w:rFonts w:ascii="Symbol" w:hAnsi="Symbol" w:cs="Wingdings"/>
      </w:rPr>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25">
    <w:nsid w:val="6A260EE6"/>
    <w:multiLevelType w:val="hybridMultilevel"/>
    <w:tmpl w:val="8F4CD1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3834ABA"/>
    <w:multiLevelType w:val="multilevel"/>
    <w:tmpl w:val="F3C43480"/>
    <w:styleLink w:val="WW8Num1"/>
    <w:lvl w:ilvl="0">
      <w:start w:val="1"/>
      <w:numFmt w:val="none"/>
      <w:lvlText w:val="%1"/>
      <w:lvlJc w:val="left"/>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7">
    <w:nsid w:val="73BD6CF5"/>
    <w:multiLevelType w:val="hybridMultilevel"/>
    <w:tmpl w:val="6B0C4910"/>
    <w:lvl w:ilvl="0" w:tplc="652A7C90">
      <w:start w:val="1"/>
      <w:numFmt w:val="decimal"/>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7A992191"/>
    <w:multiLevelType w:val="multilevel"/>
    <w:tmpl w:val="C45ECACC"/>
    <w:styleLink w:val="WW8Num4"/>
    <w:lvl w:ilvl="0">
      <w:start w:val="1"/>
      <w:numFmt w:val="decimal"/>
      <w:lvlText w:val="%1."/>
      <w:lvlJc w:val="left"/>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29">
    <w:nsid w:val="7B372E9F"/>
    <w:multiLevelType w:val="multilevel"/>
    <w:tmpl w:val="24AAE0F6"/>
    <w:styleLink w:val="WW8Num9"/>
    <w:lvl w:ilvl="0">
      <w:start w:val="1"/>
      <w:numFmt w:val="decimal"/>
      <w:lvlText w:val="%1."/>
      <w:lvlJc w:val="left"/>
      <w:rPr>
        <w:b w:val="0"/>
      </w:rPr>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30">
    <w:nsid w:val="7C546D19"/>
    <w:multiLevelType w:val="hybridMultilevel"/>
    <w:tmpl w:val="B52028AC"/>
    <w:lvl w:ilvl="0" w:tplc="BDBAFD26">
      <w:start w:val="1"/>
      <w:numFmt w:val="decimal"/>
      <w:lvlText w:val="%1."/>
      <w:lvlJc w:val="left"/>
      <w:pPr>
        <w:ind w:left="720" w:hanging="360"/>
      </w:pPr>
      <w:rPr>
        <w:b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D905109"/>
    <w:multiLevelType w:val="hybridMultilevel"/>
    <w:tmpl w:val="3F449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10"/>
  </w:num>
  <w:num w:numId="3">
    <w:abstractNumId w:val="16"/>
  </w:num>
  <w:num w:numId="4">
    <w:abstractNumId w:val="28"/>
  </w:num>
  <w:num w:numId="5">
    <w:abstractNumId w:val="13"/>
  </w:num>
  <w:num w:numId="6">
    <w:abstractNumId w:val="1"/>
  </w:num>
  <w:num w:numId="7">
    <w:abstractNumId w:val="24"/>
  </w:num>
  <w:num w:numId="8">
    <w:abstractNumId w:val="17"/>
  </w:num>
  <w:num w:numId="9">
    <w:abstractNumId w:val="29"/>
  </w:num>
  <w:num w:numId="10">
    <w:abstractNumId w:val="15"/>
  </w:num>
  <w:num w:numId="11">
    <w:abstractNumId w:val="8"/>
  </w:num>
  <w:num w:numId="12">
    <w:abstractNumId w:val="19"/>
  </w:num>
  <w:num w:numId="13">
    <w:abstractNumId w:val="3"/>
  </w:num>
  <w:num w:numId="14">
    <w:abstractNumId w:val="21"/>
  </w:num>
  <w:num w:numId="15">
    <w:abstractNumId w:val="23"/>
  </w:num>
  <w:num w:numId="16">
    <w:abstractNumId w:val="11"/>
  </w:num>
  <w:num w:numId="17">
    <w:abstractNumId w:val="27"/>
  </w:num>
  <w:num w:numId="18">
    <w:abstractNumId w:val="7"/>
  </w:num>
  <w:num w:numId="19">
    <w:abstractNumId w:val="22"/>
  </w:num>
  <w:num w:numId="20">
    <w:abstractNumId w:val="0"/>
  </w:num>
  <w:num w:numId="21">
    <w:abstractNumId w:val="18"/>
  </w:num>
  <w:num w:numId="22">
    <w:abstractNumId w:val="9"/>
  </w:num>
  <w:num w:numId="23">
    <w:abstractNumId w:val="2"/>
  </w:num>
  <w:num w:numId="24">
    <w:abstractNumId w:val="25"/>
  </w:num>
  <w:num w:numId="25">
    <w:abstractNumId w:val="30"/>
  </w:num>
  <w:num w:numId="26">
    <w:abstractNumId w:val="20"/>
  </w:num>
  <w:num w:numId="27">
    <w:abstractNumId w:val="31"/>
  </w:num>
  <w:num w:numId="28">
    <w:abstractNumId w:val="4"/>
  </w:num>
  <w:num w:numId="29">
    <w:abstractNumId w:val="6"/>
  </w:num>
  <w:num w:numId="30">
    <w:abstractNumId w:val="5"/>
  </w:num>
  <w:num w:numId="31">
    <w:abstractNumId w:val="14"/>
  </w:num>
  <w:num w:numId="32">
    <w:abstractNumId w:val="12"/>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proofState w:spelling="clean" w:grammar="clean"/>
  <w:trackRevisions/>
  <w:doNotTrackMoves/>
  <w:defaultTabStop w:val="720"/>
  <w:characterSpacingControl w:val="doNotCompress"/>
  <w:compat>
    <w:useFELayout/>
  </w:compat>
  <w:rsids>
    <w:rsidRoot w:val="004573B9"/>
    <w:rsid w:val="000056C4"/>
    <w:rsid w:val="0001508F"/>
    <w:rsid w:val="00034CE1"/>
    <w:rsid w:val="000428A3"/>
    <w:rsid w:val="00042D21"/>
    <w:rsid w:val="000571CF"/>
    <w:rsid w:val="00060E5D"/>
    <w:rsid w:val="000753D7"/>
    <w:rsid w:val="000822C5"/>
    <w:rsid w:val="0008269F"/>
    <w:rsid w:val="00084389"/>
    <w:rsid w:val="00085374"/>
    <w:rsid w:val="00086161"/>
    <w:rsid w:val="00090A68"/>
    <w:rsid w:val="00090B10"/>
    <w:rsid w:val="000B40C4"/>
    <w:rsid w:val="000B68B9"/>
    <w:rsid w:val="000C372F"/>
    <w:rsid w:val="000C3ACC"/>
    <w:rsid w:val="000C3F70"/>
    <w:rsid w:val="000C4D4A"/>
    <w:rsid w:val="000D4793"/>
    <w:rsid w:val="000D7786"/>
    <w:rsid w:val="000E689B"/>
    <w:rsid w:val="000F2F9D"/>
    <w:rsid w:val="000F57EB"/>
    <w:rsid w:val="0010498A"/>
    <w:rsid w:val="00116924"/>
    <w:rsid w:val="0013736E"/>
    <w:rsid w:val="00142186"/>
    <w:rsid w:val="001460A9"/>
    <w:rsid w:val="00151C8F"/>
    <w:rsid w:val="0015276D"/>
    <w:rsid w:val="001561A4"/>
    <w:rsid w:val="00160E6B"/>
    <w:rsid w:val="0016523A"/>
    <w:rsid w:val="00177F10"/>
    <w:rsid w:val="001832F9"/>
    <w:rsid w:val="00183484"/>
    <w:rsid w:val="00183EDF"/>
    <w:rsid w:val="00185368"/>
    <w:rsid w:val="00186D6E"/>
    <w:rsid w:val="00187FAF"/>
    <w:rsid w:val="00191868"/>
    <w:rsid w:val="001965A0"/>
    <w:rsid w:val="001A51DF"/>
    <w:rsid w:val="001A6349"/>
    <w:rsid w:val="001B4250"/>
    <w:rsid w:val="001B78A4"/>
    <w:rsid w:val="001C1242"/>
    <w:rsid w:val="001C2307"/>
    <w:rsid w:val="001D154E"/>
    <w:rsid w:val="001D38F1"/>
    <w:rsid w:val="001E6767"/>
    <w:rsid w:val="001F532E"/>
    <w:rsid w:val="00200D85"/>
    <w:rsid w:val="0021653E"/>
    <w:rsid w:val="00245472"/>
    <w:rsid w:val="0024551B"/>
    <w:rsid w:val="00251ED6"/>
    <w:rsid w:val="00256BE0"/>
    <w:rsid w:val="002652FB"/>
    <w:rsid w:val="00272E88"/>
    <w:rsid w:val="00275ED0"/>
    <w:rsid w:val="00280599"/>
    <w:rsid w:val="00291F87"/>
    <w:rsid w:val="002A1FAB"/>
    <w:rsid w:val="002A26E9"/>
    <w:rsid w:val="002B0504"/>
    <w:rsid w:val="002B21B5"/>
    <w:rsid w:val="002B44EF"/>
    <w:rsid w:val="002C0EA6"/>
    <w:rsid w:val="002C19A4"/>
    <w:rsid w:val="002C38DE"/>
    <w:rsid w:val="002D1D73"/>
    <w:rsid w:val="002D3FD4"/>
    <w:rsid w:val="002E512E"/>
    <w:rsid w:val="002E7468"/>
    <w:rsid w:val="002E74F5"/>
    <w:rsid w:val="002F1273"/>
    <w:rsid w:val="003050E7"/>
    <w:rsid w:val="003058A6"/>
    <w:rsid w:val="00306B06"/>
    <w:rsid w:val="00306C39"/>
    <w:rsid w:val="0031001A"/>
    <w:rsid w:val="003122CB"/>
    <w:rsid w:val="00312B6A"/>
    <w:rsid w:val="00316CE6"/>
    <w:rsid w:val="00326E8D"/>
    <w:rsid w:val="003364A3"/>
    <w:rsid w:val="00350779"/>
    <w:rsid w:val="00351864"/>
    <w:rsid w:val="00353818"/>
    <w:rsid w:val="00361420"/>
    <w:rsid w:val="00366C57"/>
    <w:rsid w:val="003748B8"/>
    <w:rsid w:val="003756EF"/>
    <w:rsid w:val="00382242"/>
    <w:rsid w:val="00384B73"/>
    <w:rsid w:val="00393598"/>
    <w:rsid w:val="00393918"/>
    <w:rsid w:val="003A10AB"/>
    <w:rsid w:val="003A5D29"/>
    <w:rsid w:val="003A5E73"/>
    <w:rsid w:val="003B3F12"/>
    <w:rsid w:val="003F2010"/>
    <w:rsid w:val="0040236B"/>
    <w:rsid w:val="00403D67"/>
    <w:rsid w:val="00414DCC"/>
    <w:rsid w:val="004214C2"/>
    <w:rsid w:val="00423A8D"/>
    <w:rsid w:val="00432185"/>
    <w:rsid w:val="00432C0A"/>
    <w:rsid w:val="00432D92"/>
    <w:rsid w:val="004432E4"/>
    <w:rsid w:val="0044378E"/>
    <w:rsid w:val="00445702"/>
    <w:rsid w:val="00452A8B"/>
    <w:rsid w:val="004573B9"/>
    <w:rsid w:val="00460B89"/>
    <w:rsid w:val="00464C2A"/>
    <w:rsid w:val="004806F6"/>
    <w:rsid w:val="0049221F"/>
    <w:rsid w:val="004932CF"/>
    <w:rsid w:val="00497ED8"/>
    <w:rsid w:val="004A2CCE"/>
    <w:rsid w:val="004A38B0"/>
    <w:rsid w:val="004A41CD"/>
    <w:rsid w:val="004A491F"/>
    <w:rsid w:val="004A6408"/>
    <w:rsid w:val="004A6538"/>
    <w:rsid w:val="004A6715"/>
    <w:rsid w:val="004B6E5A"/>
    <w:rsid w:val="004B74FF"/>
    <w:rsid w:val="004B7FD7"/>
    <w:rsid w:val="004C6314"/>
    <w:rsid w:val="004D34AE"/>
    <w:rsid w:val="004D41BD"/>
    <w:rsid w:val="004D64EF"/>
    <w:rsid w:val="004E07B8"/>
    <w:rsid w:val="004E688F"/>
    <w:rsid w:val="00511484"/>
    <w:rsid w:val="00512764"/>
    <w:rsid w:val="005131BC"/>
    <w:rsid w:val="005170B1"/>
    <w:rsid w:val="005239BF"/>
    <w:rsid w:val="00540F9B"/>
    <w:rsid w:val="00544234"/>
    <w:rsid w:val="00557DE0"/>
    <w:rsid w:val="00560D8E"/>
    <w:rsid w:val="00565B63"/>
    <w:rsid w:val="0058010E"/>
    <w:rsid w:val="00581516"/>
    <w:rsid w:val="005815E9"/>
    <w:rsid w:val="00581AC9"/>
    <w:rsid w:val="00592AE2"/>
    <w:rsid w:val="005941BD"/>
    <w:rsid w:val="00594423"/>
    <w:rsid w:val="005A59FE"/>
    <w:rsid w:val="005B0D9E"/>
    <w:rsid w:val="005B4A9D"/>
    <w:rsid w:val="005B5066"/>
    <w:rsid w:val="005D57CE"/>
    <w:rsid w:val="005E002E"/>
    <w:rsid w:val="005F5D06"/>
    <w:rsid w:val="005F7A27"/>
    <w:rsid w:val="0060180B"/>
    <w:rsid w:val="00603167"/>
    <w:rsid w:val="00606E4B"/>
    <w:rsid w:val="006242D3"/>
    <w:rsid w:val="00625BA8"/>
    <w:rsid w:val="0063307C"/>
    <w:rsid w:val="00636A36"/>
    <w:rsid w:val="00637504"/>
    <w:rsid w:val="00637939"/>
    <w:rsid w:val="00643FCE"/>
    <w:rsid w:val="006555D5"/>
    <w:rsid w:val="00667B35"/>
    <w:rsid w:val="00673379"/>
    <w:rsid w:val="006769F6"/>
    <w:rsid w:val="00680ECB"/>
    <w:rsid w:val="00684DF5"/>
    <w:rsid w:val="0069089A"/>
    <w:rsid w:val="00694A93"/>
    <w:rsid w:val="006B24DA"/>
    <w:rsid w:val="006B4C48"/>
    <w:rsid w:val="006C12E7"/>
    <w:rsid w:val="006C1C2B"/>
    <w:rsid w:val="006D4B2F"/>
    <w:rsid w:val="006D4FEC"/>
    <w:rsid w:val="006D5828"/>
    <w:rsid w:val="006D7ED3"/>
    <w:rsid w:val="006E55D7"/>
    <w:rsid w:val="006E662C"/>
    <w:rsid w:val="006F0F27"/>
    <w:rsid w:val="006F51FD"/>
    <w:rsid w:val="006F57C8"/>
    <w:rsid w:val="007038AA"/>
    <w:rsid w:val="007045A9"/>
    <w:rsid w:val="007152BF"/>
    <w:rsid w:val="0071724F"/>
    <w:rsid w:val="00720FF5"/>
    <w:rsid w:val="0072116E"/>
    <w:rsid w:val="0072781C"/>
    <w:rsid w:val="00733594"/>
    <w:rsid w:val="00740B07"/>
    <w:rsid w:val="00742DC5"/>
    <w:rsid w:val="0075426B"/>
    <w:rsid w:val="00760E0A"/>
    <w:rsid w:val="00764EEB"/>
    <w:rsid w:val="00767426"/>
    <w:rsid w:val="00791B90"/>
    <w:rsid w:val="00795AD8"/>
    <w:rsid w:val="007A0464"/>
    <w:rsid w:val="007A0EF5"/>
    <w:rsid w:val="007A7F82"/>
    <w:rsid w:val="007B3A25"/>
    <w:rsid w:val="007B47D2"/>
    <w:rsid w:val="007B7E41"/>
    <w:rsid w:val="007C3BCE"/>
    <w:rsid w:val="007C5D58"/>
    <w:rsid w:val="007D2B77"/>
    <w:rsid w:val="007D391E"/>
    <w:rsid w:val="007E1C8F"/>
    <w:rsid w:val="007E4D31"/>
    <w:rsid w:val="007E533D"/>
    <w:rsid w:val="007F2F8B"/>
    <w:rsid w:val="00801A80"/>
    <w:rsid w:val="00803217"/>
    <w:rsid w:val="00803DD1"/>
    <w:rsid w:val="008101C4"/>
    <w:rsid w:val="008126FE"/>
    <w:rsid w:val="00830362"/>
    <w:rsid w:val="00836187"/>
    <w:rsid w:val="00837BC9"/>
    <w:rsid w:val="008428B6"/>
    <w:rsid w:val="00850620"/>
    <w:rsid w:val="00855806"/>
    <w:rsid w:val="008759DB"/>
    <w:rsid w:val="0088486A"/>
    <w:rsid w:val="0088569E"/>
    <w:rsid w:val="00887051"/>
    <w:rsid w:val="00890255"/>
    <w:rsid w:val="00890B33"/>
    <w:rsid w:val="008919E8"/>
    <w:rsid w:val="0089317E"/>
    <w:rsid w:val="00893311"/>
    <w:rsid w:val="008974EC"/>
    <w:rsid w:val="008A15DB"/>
    <w:rsid w:val="008A2456"/>
    <w:rsid w:val="008C18F7"/>
    <w:rsid w:val="008C3640"/>
    <w:rsid w:val="008C38BE"/>
    <w:rsid w:val="008D0643"/>
    <w:rsid w:val="008D4590"/>
    <w:rsid w:val="008D515E"/>
    <w:rsid w:val="008E7157"/>
    <w:rsid w:val="008F1F3D"/>
    <w:rsid w:val="008F2E7B"/>
    <w:rsid w:val="008F2E9A"/>
    <w:rsid w:val="008F6EAC"/>
    <w:rsid w:val="00900166"/>
    <w:rsid w:val="00907035"/>
    <w:rsid w:val="0091223D"/>
    <w:rsid w:val="00916B36"/>
    <w:rsid w:val="009218CC"/>
    <w:rsid w:val="00924165"/>
    <w:rsid w:val="00933A7A"/>
    <w:rsid w:val="00945A22"/>
    <w:rsid w:val="00946382"/>
    <w:rsid w:val="0095466F"/>
    <w:rsid w:val="009867B5"/>
    <w:rsid w:val="0099538C"/>
    <w:rsid w:val="00997D6B"/>
    <w:rsid w:val="009A12E5"/>
    <w:rsid w:val="009A2091"/>
    <w:rsid w:val="009A6EB6"/>
    <w:rsid w:val="009B2858"/>
    <w:rsid w:val="009C2053"/>
    <w:rsid w:val="009D3824"/>
    <w:rsid w:val="009D4D5D"/>
    <w:rsid w:val="009F53DC"/>
    <w:rsid w:val="009F7BCE"/>
    <w:rsid w:val="00A00418"/>
    <w:rsid w:val="00A04A19"/>
    <w:rsid w:val="00A10206"/>
    <w:rsid w:val="00A11302"/>
    <w:rsid w:val="00A174D1"/>
    <w:rsid w:val="00A30DFC"/>
    <w:rsid w:val="00A3254C"/>
    <w:rsid w:val="00A370E7"/>
    <w:rsid w:val="00A41183"/>
    <w:rsid w:val="00A5057A"/>
    <w:rsid w:val="00A65FEE"/>
    <w:rsid w:val="00A677AD"/>
    <w:rsid w:val="00A677BC"/>
    <w:rsid w:val="00A70C62"/>
    <w:rsid w:val="00A764A8"/>
    <w:rsid w:val="00A76F20"/>
    <w:rsid w:val="00A8607E"/>
    <w:rsid w:val="00A97F9E"/>
    <w:rsid w:val="00AA0F85"/>
    <w:rsid w:val="00AA3591"/>
    <w:rsid w:val="00AA47D2"/>
    <w:rsid w:val="00AA6B39"/>
    <w:rsid w:val="00AB2E8F"/>
    <w:rsid w:val="00AD000A"/>
    <w:rsid w:val="00AF2C30"/>
    <w:rsid w:val="00B106E3"/>
    <w:rsid w:val="00B31DC4"/>
    <w:rsid w:val="00B320E1"/>
    <w:rsid w:val="00B37458"/>
    <w:rsid w:val="00B40A16"/>
    <w:rsid w:val="00B44D2E"/>
    <w:rsid w:val="00B516AC"/>
    <w:rsid w:val="00B5426C"/>
    <w:rsid w:val="00B57871"/>
    <w:rsid w:val="00B63751"/>
    <w:rsid w:val="00B641A3"/>
    <w:rsid w:val="00B717E0"/>
    <w:rsid w:val="00B74481"/>
    <w:rsid w:val="00B75A6B"/>
    <w:rsid w:val="00B8441B"/>
    <w:rsid w:val="00B85E8F"/>
    <w:rsid w:val="00B92983"/>
    <w:rsid w:val="00B94DDE"/>
    <w:rsid w:val="00BA0269"/>
    <w:rsid w:val="00BA05B7"/>
    <w:rsid w:val="00BA3903"/>
    <w:rsid w:val="00BA552C"/>
    <w:rsid w:val="00BA6ED3"/>
    <w:rsid w:val="00BB0077"/>
    <w:rsid w:val="00BB488E"/>
    <w:rsid w:val="00BB4D61"/>
    <w:rsid w:val="00BD3A71"/>
    <w:rsid w:val="00BD4CE1"/>
    <w:rsid w:val="00BE5D9D"/>
    <w:rsid w:val="00BE6B52"/>
    <w:rsid w:val="00C011ED"/>
    <w:rsid w:val="00C02664"/>
    <w:rsid w:val="00C02701"/>
    <w:rsid w:val="00C16295"/>
    <w:rsid w:val="00C17788"/>
    <w:rsid w:val="00C17F92"/>
    <w:rsid w:val="00C27980"/>
    <w:rsid w:val="00C358E2"/>
    <w:rsid w:val="00C3731D"/>
    <w:rsid w:val="00C414B3"/>
    <w:rsid w:val="00C42BC6"/>
    <w:rsid w:val="00C47BA8"/>
    <w:rsid w:val="00C63A7B"/>
    <w:rsid w:val="00C65D64"/>
    <w:rsid w:val="00C66582"/>
    <w:rsid w:val="00C73C31"/>
    <w:rsid w:val="00C75B62"/>
    <w:rsid w:val="00C77478"/>
    <w:rsid w:val="00C835C5"/>
    <w:rsid w:val="00CA39F6"/>
    <w:rsid w:val="00CA48D5"/>
    <w:rsid w:val="00CA6580"/>
    <w:rsid w:val="00CB7129"/>
    <w:rsid w:val="00CC6684"/>
    <w:rsid w:val="00CC74FB"/>
    <w:rsid w:val="00CD0FB5"/>
    <w:rsid w:val="00CD35D4"/>
    <w:rsid w:val="00CD4DB0"/>
    <w:rsid w:val="00CE1E30"/>
    <w:rsid w:val="00CF26D6"/>
    <w:rsid w:val="00D055C5"/>
    <w:rsid w:val="00D06D17"/>
    <w:rsid w:val="00D10A80"/>
    <w:rsid w:val="00D10BBC"/>
    <w:rsid w:val="00D118C9"/>
    <w:rsid w:val="00D1695C"/>
    <w:rsid w:val="00D17799"/>
    <w:rsid w:val="00D31891"/>
    <w:rsid w:val="00D346A5"/>
    <w:rsid w:val="00D371B8"/>
    <w:rsid w:val="00D37A53"/>
    <w:rsid w:val="00D41BE0"/>
    <w:rsid w:val="00D44862"/>
    <w:rsid w:val="00D503D4"/>
    <w:rsid w:val="00D50879"/>
    <w:rsid w:val="00D50EB8"/>
    <w:rsid w:val="00D54873"/>
    <w:rsid w:val="00D570B7"/>
    <w:rsid w:val="00D61289"/>
    <w:rsid w:val="00D6146D"/>
    <w:rsid w:val="00D6690A"/>
    <w:rsid w:val="00D67F7F"/>
    <w:rsid w:val="00D85ED9"/>
    <w:rsid w:val="00DB0EAE"/>
    <w:rsid w:val="00DB28F4"/>
    <w:rsid w:val="00DD20DC"/>
    <w:rsid w:val="00DE7ED9"/>
    <w:rsid w:val="00DF0011"/>
    <w:rsid w:val="00E01021"/>
    <w:rsid w:val="00E0249F"/>
    <w:rsid w:val="00E048EE"/>
    <w:rsid w:val="00E13F23"/>
    <w:rsid w:val="00E24E33"/>
    <w:rsid w:val="00E304B9"/>
    <w:rsid w:val="00E321DA"/>
    <w:rsid w:val="00E325F5"/>
    <w:rsid w:val="00E43D84"/>
    <w:rsid w:val="00E54501"/>
    <w:rsid w:val="00E55807"/>
    <w:rsid w:val="00E60DA0"/>
    <w:rsid w:val="00E63853"/>
    <w:rsid w:val="00E72769"/>
    <w:rsid w:val="00E72D79"/>
    <w:rsid w:val="00E746A7"/>
    <w:rsid w:val="00E95FAC"/>
    <w:rsid w:val="00EA16F8"/>
    <w:rsid w:val="00EA1E88"/>
    <w:rsid w:val="00EA21A9"/>
    <w:rsid w:val="00EB28D2"/>
    <w:rsid w:val="00EB4ACA"/>
    <w:rsid w:val="00EB512C"/>
    <w:rsid w:val="00EB6A84"/>
    <w:rsid w:val="00EB7619"/>
    <w:rsid w:val="00EC5E72"/>
    <w:rsid w:val="00ED38D2"/>
    <w:rsid w:val="00ED458C"/>
    <w:rsid w:val="00ED5DC8"/>
    <w:rsid w:val="00EE018E"/>
    <w:rsid w:val="00EE342E"/>
    <w:rsid w:val="00EE5DEA"/>
    <w:rsid w:val="00EE6BC7"/>
    <w:rsid w:val="00EF0229"/>
    <w:rsid w:val="00EF09ED"/>
    <w:rsid w:val="00EF2AF8"/>
    <w:rsid w:val="00EF79DC"/>
    <w:rsid w:val="00F074CE"/>
    <w:rsid w:val="00F07720"/>
    <w:rsid w:val="00F165DC"/>
    <w:rsid w:val="00F24570"/>
    <w:rsid w:val="00F27D05"/>
    <w:rsid w:val="00F44912"/>
    <w:rsid w:val="00F520DC"/>
    <w:rsid w:val="00F54AA7"/>
    <w:rsid w:val="00F56058"/>
    <w:rsid w:val="00F61740"/>
    <w:rsid w:val="00F7160D"/>
    <w:rsid w:val="00F81E01"/>
    <w:rsid w:val="00F904F4"/>
    <w:rsid w:val="00F928D8"/>
    <w:rsid w:val="00FA1465"/>
    <w:rsid w:val="00FA656B"/>
    <w:rsid w:val="00FC10A3"/>
    <w:rsid w:val="00FC208F"/>
    <w:rsid w:val="00FC7C6F"/>
    <w:rsid w:val="00FD515E"/>
    <w:rsid w:val="00FD6A52"/>
    <w:rsid w:val="00FE5D24"/>
  </w:rsids>
  <m:mathPr>
    <m:mathFont m:val="SimSun"/>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42D3"/>
  </w:style>
  <w:style w:type="paragraph" w:styleId="Heading1">
    <w:name w:val="heading 1"/>
    <w:basedOn w:val="Normal"/>
    <w:next w:val="Normal"/>
    <w:link w:val="Heading1Char"/>
    <w:uiPriority w:val="9"/>
    <w:qFormat/>
    <w:rsid w:val="006242D3"/>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6242D3"/>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6242D3"/>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semiHidden/>
    <w:unhideWhenUsed/>
    <w:qFormat/>
    <w:rsid w:val="006242D3"/>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6242D3"/>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6242D3"/>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6242D3"/>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6242D3"/>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6242D3"/>
    <w:pPr>
      <w:spacing w:after="120"/>
      <w:jc w:val="center"/>
      <w:outlineLvl w:val="8"/>
    </w:pPr>
    <w:rPr>
      <w:i/>
      <w:iCs/>
      <w:caps/>
      <w:spacing w:val="10"/>
      <w:sz w:val="20"/>
      <w:szCs w:val="20"/>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WW8Num2z0">
    <w:name w:val="WW8Num2z0"/>
    <w:rsid w:val="004573B9"/>
  </w:style>
  <w:style w:type="character" w:customStyle="1" w:styleId="WW8Num3z0">
    <w:name w:val="WW8Num3z0"/>
    <w:rsid w:val="004573B9"/>
  </w:style>
  <w:style w:type="character" w:customStyle="1" w:styleId="WW8Num4z0">
    <w:name w:val="WW8Num4z0"/>
    <w:rsid w:val="004573B9"/>
  </w:style>
  <w:style w:type="character" w:customStyle="1" w:styleId="WW8Num5z0">
    <w:name w:val="WW8Num5z0"/>
    <w:rsid w:val="004573B9"/>
  </w:style>
  <w:style w:type="character" w:customStyle="1" w:styleId="WW8Num6z0">
    <w:name w:val="WW8Num6z0"/>
    <w:rsid w:val="004573B9"/>
  </w:style>
  <w:style w:type="character" w:customStyle="1" w:styleId="WW8Num7z0">
    <w:name w:val="WW8Num7z0"/>
    <w:rsid w:val="004573B9"/>
  </w:style>
  <w:style w:type="character" w:customStyle="1" w:styleId="WW8Num8z0">
    <w:name w:val="WW8Num8z0"/>
    <w:rsid w:val="004573B9"/>
  </w:style>
  <w:style w:type="character" w:customStyle="1" w:styleId="WW8Num9z0">
    <w:name w:val="WW8Num9z0"/>
    <w:rsid w:val="004573B9"/>
  </w:style>
  <w:style w:type="character" w:customStyle="1" w:styleId="WW8Num10z0">
    <w:name w:val="WW8Num10z0"/>
    <w:rsid w:val="004573B9"/>
  </w:style>
  <w:style w:type="character" w:customStyle="1" w:styleId="WW8Num11z0">
    <w:name w:val="WW8Num11z0"/>
    <w:rsid w:val="004573B9"/>
  </w:style>
  <w:style w:type="character" w:customStyle="1" w:styleId="Absatz-Standardschriftart">
    <w:name w:val="Absatz-Standardschriftart"/>
    <w:rsid w:val="004573B9"/>
  </w:style>
  <w:style w:type="character" w:customStyle="1" w:styleId="WW8Num1z0">
    <w:name w:val="WW8Num1z0"/>
    <w:rsid w:val="004573B9"/>
  </w:style>
  <w:style w:type="character" w:customStyle="1" w:styleId="WW-Absatz-Standardschriftart">
    <w:name w:val="WW-Absatz-Standardschriftart"/>
    <w:rsid w:val="004573B9"/>
  </w:style>
  <w:style w:type="character" w:customStyle="1" w:styleId="Bullets">
    <w:name w:val="Bullets"/>
    <w:rsid w:val="004573B9"/>
    <w:rPr>
      <w:rFonts w:ascii="OpenSymbol, 'Arial Unicode MS'" w:eastAsia="OpenSymbol, 'Arial Unicode MS'" w:hAnsi="OpenSymbol, 'Arial Unicode MS'" w:cs="OpenSymbol, 'Arial Unicode MS'"/>
    </w:rPr>
  </w:style>
  <w:style w:type="character" w:customStyle="1" w:styleId="InternetLink">
    <w:name w:val="Internet Link"/>
    <w:rsid w:val="004573B9"/>
    <w:rPr>
      <w:color w:val="000080"/>
      <w:u w:val="single"/>
      <w:lang w:val="en-US" w:eastAsia="en-US" w:bidi="en-US"/>
    </w:rPr>
  </w:style>
  <w:style w:type="character" w:customStyle="1" w:styleId="BalloonTextChar">
    <w:name w:val="Balloon Text Char"/>
    <w:basedOn w:val="DefaultParagraphFont"/>
    <w:rsid w:val="004573B9"/>
  </w:style>
  <w:style w:type="character" w:customStyle="1" w:styleId="TitleChar">
    <w:name w:val="Title Char"/>
    <w:basedOn w:val="DefaultParagraphFont"/>
    <w:link w:val="Title"/>
    <w:uiPriority w:val="10"/>
    <w:rsid w:val="006242D3"/>
    <w:rPr>
      <w:rFonts w:eastAsiaTheme="majorEastAsia" w:cstheme="majorBidi"/>
      <w:caps/>
      <w:color w:val="632423" w:themeColor="accent2" w:themeShade="80"/>
      <w:spacing w:val="50"/>
      <w:sz w:val="44"/>
      <w:szCs w:val="44"/>
    </w:rPr>
  </w:style>
  <w:style w:type="character" w:customStyle="1" w:styleId="ListLabel1">
    <w:name w:val="ListLabel 1"/>
    <w:rsid w:val="004573B9"/>
    <w:rPr>
      <w:rFonts w:cs="OpenSymbol, 'Arial Unicode MS'"/>
    </w:rPr>
  </w:style>
  <w:style w:type="character" w:customStyle="1" w:styleId="ListLabel2">
    <w:name w:val="ListLabel 2"/>
    <w:rsid w:val="004573B9"/>
    <w:rPr>
      <w:rFonts w:cs="Courier New"/>
    </w:rPr>
  </w:style>
  <w:style w:type="paragraph" w:customStyle="1" w:styleId="Heading">
    <w:name w:val="Heading"/>
    <w:basedOn w:val="Normal"/>
    <w:next w:val="Textbody"/>
    <w:rsid w:val="004573B9"/>
    <w:pPr>
      <w:keepNext/>
      <w:spacing w:before="240" w:after="120"/>
    </w:pPr>
    <w:rPr>
      <w:rFonts w:ascii="Liberation Sans" w:hAnsi="Liberation Sans"/>
      <w:sz w:val="28"/>
      <w:szCs w:val="28"/>
    </w:rPr>
  </w:style>
  <w:style w:type="paragraph" w:customStyle="1" w:styleId="Textbody">
    <w:name w:val="Text body"/>
    <w:basedOn w:val="Normal"/>
    <w:rsid w:val="004573B9"/>
    <w:pPr>
      <w:spacing w:after="120"/>
    </w:pPr>
  </w:style>
  <w:style w:type="paragraph" w:styleId="List">
    <w:name w:val="List"/>
    <w:basedOn w:val="Textbody"/>
    <w:rsid w:val="004573B9"/>
  </w:style>
  <w:style w:type="paragraph" w:styleId="Caption">
    <w:name w:val="caption"/>
    <w:basedOn w:val="Normal"/>
    <w:next w:val="Normal"/>
    <w:uiPriority w:val="35"/>
    <w:unhideWhenUsed/>
    <w:qFormat/>
    <w:rsid w:val="006242D3"/>
    <w:rPr>
      <w:caps/>
      <w:spacing w:val="10"/>
      <w:sz w:val="18"/>
      <w:szCs w:val="18"/>
    </w:rPr>
  </w:style>
  <w:style w:type="paragraph" w:customStyle="1" w:styleId="Index">
    <w:name w:val="Index"/>
    <w:basedOn w:val="Normal"/>
    <w:rsid w:val="004573B9"/>
    <w:pPr>
      <w:suppressLineNumbers/>
    </w:pPr>
  </w:style>
  <w:style w:type="paragraph" w:styleId="BalloonText">
    <w:name w:val="Balloon Text"/>
    <w:basedOn w:val="Normal"/>
    <w:rsid w:val="004573B9"/>
  </w:style>
  <w:style w:type="paragraph" w:styleId="Title">
    <w:name w:val="Title"/>
    <w:basedOn w:val="Normal"/>
    <w:next w:val="Normal"/>
    <w:link w:val="TitleChar"/>
    <w:uiPriority w:val="10"/>
    <w:qFormat/>
    <w:rsid w:val="006242D3"/>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paragraph" w:styleId="Subtitle">
    <w:name w:val="Subtitle"/>
    <w:basedOn w:val="Normal"/>
    <w:next w:val="Normal"/>
    <w:link w:val="SubtitleChar"/>
    <w:uiPriority w:val="11"/>
    <w:qFormat/>
    <w:rsid w:val="006242D3"/>
    <w:pPr>
      <w:spacing w:after="560" w:line="240" w:lineRule="auto"/>
      <w:jc w:val="center"/>
    </w:pPr>
    <w:rPr>
      <w:caps/>
      <w:spacing w:val="20"/>
      <w:sz w:val="18"/>
      <w:szCs w:val="18"/>
    </w:rPr>
  </w:style>
  <w:style w:type="numbering" w:customStyle="1" w:styleId="WW8Num1">
    <w:name w:val="WW8Num1"/>
    <w:basedOn w:val="NoList"/>
    <w:rsid w:val="00464C2A"/>
    <w:pPr>
      <w:numPr>
        <w:numId w:val="1"/>
      </w:numPr>
    </w:pPr>
  </w:style>
  <w:style w:type="numbering" w:customStyle="1" w:styleId="WW8Num2">
    <w:name w:val="WW8Num2"/>
    <w:basedOn w:val="NoList"/>
    <w:rsid w:val="00464C2A"/>
    <w:pPr>
      <w:numPr>
        <w:numId w:val="2"/>
      </w:numPr>
    </w:pPr>
  </w:style>
  <w:style w:type="numbering" w:customStyle="1" w:styleId="WW8Num3">
    <w:name w:val="WW8Num3"/>
    <w:basedOn w:val="NoList"/>
    <w:rsid w:val="00464C2A"/>
    <w:pPr>
      <w:numPr>
        <w:numId w:val="3"/>
      </w:numPr>
    </w:pPr>
  </w:style>
  <w:style w:type="numbering" w:customStyle="1" w:styleId="WW8Num4">
    <w:name w:val="WW8Num4"/>
    <w:basedOn w:val="NoList"/>
    <w:rsid w:val="00464C2A"/>
    <w:pPr>
      <w:numPr>
        <w:numId w:val="4"/>
      </w:numPr>
    </w:pPr>
  </w:style>
  <w:style w:type="numbering" w:customStyle="1" w:styleId="WW8Num5">
    <w:name w:val="WW8Num5"/>
    <w:basedOn w:val="NoList"/>
    <w:rsid w:val="00464C2A"/>
    <w:pPr>
      <w:numPr>
        <w:numId w:val="5"/>
      </w:numPr>
    </w:pPr>
  </w:style>
  <w:style w:type="numbering" w:customStyle="1" w:styleId="WW8Num6">
    <w:name w:val="WW8Num6"/>
    <w:basedOn w:val="NoList"/>
    <w:rsid w:val="00464C2A"/>
    <w:pPr>
      <w:numPr>
        <w:numId w:val="6"/>
      </w:numPr>
    </w:pPr>
  </w:style>
  <w:style w:type="numbering" w:customStyle="1" w:styleId="WW8Num7">
    <w:name w:val="WW8Num7"/>
    <w:basedOn w:val="NoList"/>
    <w:rsid w:val="00464C2A"/>
    <w:pPr>
      <w:numPr>
        <w:numId w:val="7"/>
      </w:numPr>
    </w:pPr>
  </w:style>
  <w:style w:type="numbering" w:customStyle="1" w:styleId="WW8Num8">
    <w:name w:val="WW8Num8"/>
    <w:basedOn w:val="NoList"/>
    <w:rsid w:val="00464C2A"/>
    <w:pPr>
      <w:numPr>
        <w:numId w:val="8"/>
      </w:numPr>
    </w:pPr>
  </w:style>
  <w:style w:type="numbering" w:customStyle="1" w:styleId="WW8Num9">
    <w:name w:val="WW8Num9"/>
    <w:basedOn w:val="NoList"/>
    <w:rsid w:val="00464C2A"/>
    <w:pPr>
      <w:numPr>
        <w:numId w:val="9"/>
      </w:numPr>
    </w:pPr>
  </w:style>
  <w:style w:type="numbering" w:customStyle="1" w:styleId="WW8Num10">
    <w:name w:val="WW8Num10"/>
    <w:basedOn w:val="NoList"/>
    <w:rsid w:val="00464C2A"/>
    <w:pPr>
      <w:numPr>
        <w:numId w:val="10"/>
      </w:numPr>
    </w:pPr>
  </w:style>
  <w:style w:type="numbering" w:customStyle="1" w:styleId="WW8Num11">
    <w:name w:val="WW8Num11"/>
    <w:basedOn w:val="NoList"/>
    <w:rsid w:val="00464C2A"/>
    <w:pPr>
      <w:numPr>
        <w:numId w:val="11"/>
      </w:numPr>
    </w:pPr>
  </w:style>
  <w:style w:type="paragraph" w:styleId="ListParagraph">
    <w:name w:val="List Paragraph"/>
    <w:basedOn w:val="Normal"/>
    <w:uiPriority w:val="34"/>
    <w:qFormat/>
    <w:rsid w:val="006242D3"/>
    <w:pPr>
      <w:ind w:left="720"/>
      <w:contextualSpacing/>
    </w:pPr>
  </w:style>
  <w:style w:type="character" w:styleId="CommentReference">
    <w:name w:val="annotation reference"/>
    <w:basedOn w:val="DefaultParagraphFont"/>
    <w:uiPriority w:val="99"/>
    <w:semiHidden/>
    <w:unhideWhenUsed/>
    <w:rsid w:val="00E72D79"/>
    <w:rPr>
      <w:sz w:val="18"/>
      <w:szCs w:val="18"/>
    </w:rPr>
  </w:style>
  <w:style w:type="paragraph" w:styleId="CommentText">
    <w:name w:val="annotation text"/>
    <w:basedOn w:val="Normal"/>
    <w:link w:val="CommentTextChar"/>
    <w:uiPriority w:val="99"/>
    <w:semiHidden/>
    <w:unhideWhenUsed/>
    <w:rsid w:val="00E72D79"/>
    <w:pPr>
      <w:spacing w:line="240" w:lineRule="auto"/>
    </w:pPr>
  </w:style>
  <w:style w:type="character" w:customStyle="1" w:styleId="CommentTextChar">
    <w:name w:val="Comment Text Char"/>
    <w:basedOn w:val="DefaultParagraphFont"/>
    <w:link w:val="CommentText"/>
    <w:uiPriority w:val="99"/>
    <w:semiHidden/>
    <w:rsid w:val="00E72D79"/>
    <w:rPr>
      <w:rFonts w:ascii="Liberation Serif" w:eastAsia="DejaVu Sans" w:hAnsi="Liberation Serif" w:cs="Lohit Hindi"/>
      <w:sz w:val="24"/>
      <w:szCs w:val="24"/>
      <w:lang w:eastAsia="zh-CN" w:bidi="hi-IN"/>
    </w:rPr>
  </w:style>
  <w:style w:type="paragraph" w:styleId="CommentSubject">
    <w:name w:val="annotation subject"/>
    <w:basedOn w:val="CommentText"/>
    <w:next w:val="CommentText"/>
    <w:link w:val="CommentSubjectChar"/>
    <w:uiPriority w:val="99"/>
    <w:semiHidden/>
    <w:unhideWhenUsed/>
    <w:rsid w:val="00E72D79"/>
    <w:rPr>
      <w:b/>
      <w:bCs/>
      <w:sz w:val="20"/>
      <w:szCs w:val="20"/>
    </w:rPr>
  </w:style>
  <w:style w:type="character" w:customStyle="1" w:styleId="CommentSubjectChar">
    <w:name w:val="Comment Subject Char"/>
    <w:basedOn w:val="CommentTextChar"/>
    <w:link w:val="CommentSubject"/>
    <w:uiPriority w:val="99"/>
    <w:semiHidden/>
    <w:rsid w:val="00E72D79"/>
    <w:rPr>
      <w:b/>
      <w:bCs/>
      <w:sz w:val="20"/>
      <w:szCs w:val="20"/>
    </w:rPr>
  </w:style>
  <w:style w:type="numbering" w:customStyle="1" w:styleId="Basic">
    <w:name w:val="Basic"/>
    <w:uiPriority w:val="99"/>
    <w:rsid w:val="00084389"/>
    <w:pPr>
      <w:numPr>
        <w:numId w:val="23"/>
      </w:numPr>
    </w:pPr>
  </w:style>
  <w:style w:type="character" w:customStyle="1" w:styleId="Heading1Char">
    <w:name w:val="Heading 1 Char"/>
    <w:basedOn w:val="DefaultParagraphFont"/>
    <w:link w:val="Heading1"/>
    <w:uiPriority w:val="9"/>
    <w:rsid w:val="006242D3"/>
    <w:rPr>
      <w:rFonts w:eastAsiaTheme="majorEastAsia" w:cstheme="majorBidi"/>
      <w:caps/>
      <w:color w:val="632423" w:themeColor="accent2" w:themeShade="80"/>
      <w:spacing w:val="20"/>
      <w:sz w:val="28"/>
      <w:szCs w:val="28"/>
    </w:rPr>
  </w:style>
  <w:style w:type="character" w:customStyle="1" w:styleId="Heading2Char">
    <w:name w:val="Heading 2 Char"/>
    <w:basedOn w:val="DefaultParagraphFont"/>
    <w:link w:val="Heading2"/>
    <w:uiPriority w:val="9"/>
    <w:rsid w:val="006242D3"/>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6242D3"/>
    <w:rPr>
      <w:rFonts w:eastAsiaTheme="majorEastAsia" w:cstheme="majorBidi"/>
      <w:caps/>
      <w:color w:val="622423" w:themeColor="accent2" w:themeShade="7F"/>
      <w:sz w:val="24"/>
      <w:szCs w:val="24"/>
    </w:rPr>
  </w:style>
  <w:style w:type="character" w:customStyle="1" w:styleId="Heading4Char">
    <w:name w:val="Heading 4 Char"/>
    <w:basedOn w:val="DefaultParagraphFont"/>
    <w:link w:val="Heading4"/>
    <w:uiPriority w:val="9"/>
    <w:semiHidden/>
    <w:rsid w:val="006242D3"/>
    <w:rPr>
      <w:rFonts w:eastAsiaTheme="majorEastAsia" w:cstheme="majorBidi"/>
      <w:caps/>
      <w:color w:val="622423" w:themeColor="accent2" w:themeShade="7F"/>
      <w:spacing w:val="10"/>
    </w:rPr>
  </w:style>
  <w:style w:type="character" w:customStyle="1" w:styleId="Heading5Char">
    <w:name w:val="Heading 5 Char"/>
    <w:basedOn w:val="DefaultParagraphFont"/>
    <w:link w:val="Heading5"/>
    <w:uiPriority w:val="9"/>
    <w:semiHidden/>
    <w:rsid w:val="006242D3"/>
    <w:rPr>
      <w:rFonts w:eastAsiaTheme="majorEastAsia" w:cstheme="majorBidi"/>
      <w:caps/>
      <w:color w:val="622423" w:themeColor="accent2" w:themeShade="7F"/>
      <w:spacing w:val="10"/>
    </w:rPr>
  </w:style>
  <w:style w:type="character" w:customStyle="1" w:styleId="Heading6Char">
    <w:name w:val="Heading 6 Char"/>
    <w:basedOn w:val="DefaultParagraphFont"/>
    <w:link w:val="Heading6"/>
    <w:uiPriority w:val="9"/>
    <w:semiHidden/>
    <w:rsid w:val="006242D3"/>
    <w:rPr>
      <w:rFonts w:eastAsiaTheme="majorEastAsia" w:cstheme="majorBidi"/>
      <w:caps/>
      <w:color w:val="943634" w:themeColor="accent2" w:themeShade="BF"/>
      <w:spacing w:val="10"/>
    </w:rPr>
  </w:style>
  <w:style w:type="character" w:customStyle="1" w:styleId="Heading7Char">
    <w:name w:val="Heading 7 Char"/>
    <w:basedOn w:val="DefaultParagraphFont"/>
    <w:link w:val="Heading7"/>
    <w:uiPriority w:val="9"/>
    <w:semiHidden/>
    <w:rsid w:val="006242D3"/>
    <w:rPr>
      <w:rFonts w:eastAsiaTheme="majorEastAsia" w:cstheme="majorBidi"/>
      <w:i/>
      <w:iCs/>
      <w:caps/>
      <w:color w:val="943634" w:themeColor="accent2" w:themeShade="BF"/>
      <w:spacing w:val="10"/>
    </w:rPr>
  </w:style>
  <w:style w:type="character" w:customStyle="1" w:styleId="Heading8Char">
    <w:name w:val="Heading 8 Char"/>
    <w:basedOn w:val="DefaultParagraphFont"/>
    <w:link w:val="Heading8"/>
    <w:uiPriority w:val="9"/>
    <w:semiHidden/>
    <w:rsid w:val="006242D3"/>
    <w:rPr>
      <w:rFonts w:eastAsiaTheme="majorEastAsia" w:cstheme="majorBidi"/>
      <w:caps/>
      <w:spacing w:val="10"/>
      <w:sz w:val="20"/>
      <w:szCs w:val="20"/>
    </w:rPr>
  </w:style>
  <w:style w:type="character" w:customStyle="1" w:styleId="Heading9Char">
    <w:name w:val="Heading 9 Char"/>
    <w:basedOn w:val="DefaultParagraphFont"/>
    <w:link w:val="Heading9"/>
    <w:uiPriority w:val="9"/>
    <w:semiHidden/>
    <w:rsid w:val="006242D3"/>
    <w:rPr>
      <w:rFonts w:eastAsiaTheme="majorEastAsia" w:cstheme="majorBidi"/>
      <w:i/>
      <w:iCs/>
      <w:caps/>
      <w:spacing w:val="10"/>
      <w:sz w:val="20"/>
      <w:szCs w:val="20"/>
    </w:rPr>
  </w:style>
  <w:style w:type="character" w:customStyle="1" w:styleId="SubtitleChar">
    <w:name w:val="Subtitle Char"/>
    <w:basedOn w:val="DefaultParagraphFont"/>
    <w:link w:val="Subtitle"/>
    <w:uiPriority w:val="11"/>
    <w:rsid w:val="006242D3"/>
    <w:rPr>
      <w:rFonts w:eastAsiaTheme="majorEastAsia" w:cstheme="majorBidi"/>
      <w:caps/>
      <w:spacing w:val="20"/>
      <w:sz w:val="18"/>
      <w:szCs w:val="18"/>
    </w:rPr>
  </w:style>
  <w:style w:type="character" w:styleId="Strong">
    <w:name w:val="Strong"/>
    <w:uiPriority w:val="22"/>
    <w:qFormat/>
    <w:rsid w:val="006242D3"/>
    <w:rPr>
      <w:b/>
      <w:bCs/>
      <w:color w:val="943634" w:themeColor="accent2" w:themeShade="BF"/>
      <w:spacing w:val="5"/>
    </w:rPr>
  </w:style>
  <w:style w:type="character" w:styleId="Emphasis">
    <w:name w:val="Emphasis"/>
    <w:uiPriority w:val="20"/>
    <w:qFormat/>
    <w:rsid w:val="006242D3"/>
    <w:rPr>
      <w:caps/>
      <w:spacing w:val="5"/>
      <w:sz w:val="20"/>
      <w:szCs w:val="20"/>
    </w:rPr>
  </w:style>
  <w:style w:type="paragraph" w:styleId="NoSpacing">
    <w:name w:val="No Spacing"/>
    <w:basedOn w:val="Normal"/>
    <w:link w:val="NoSpacingChar"/>
    <w:uiPriority w:val="1"/>
    <w:qFormat/>
    <w:rsid w:val="006242D3"/>
    <w:pPr>
      <w:spacing w:after="0" w:line="240" w:lineRule="auto"/>
    </w:pPr>
  </w:style>
  <w:style w:type="character" w:customStyle="1" w:styleId="NoSpacingChar">
    <w:name w:val="No Spacing Char"/>
    <w:basedOn w:val="DefaultParagraphFont"/>
    <w:link w:val="NoSpacing"/>
    <w:uiPriority w:val="1"/>
    <w:rsid w:val="006242D3"/>
  </w:style>
  <w:style w:type="paragraph" w:styleId="Quote">
    <w:name w:val="Quote"/>
    <w:basedOn w:val="Normal"/>
    <w:next w:val="Normal"/>
    <w:link w:val="QuoteChar"/>
    <w:uiPriority w:val="29"/>
    <w:qFormat/>
    <w:rsid w:val="006242D3"/>
    <w:rPr>
      <w:i/>
      <w:iCs/>
    </w:rPr>
  </w:style>
  <w:style w:type="character" w:customStyle="1" w:styleId="QuoteChar">
    <w:name w:val="Quote Char"/>
    <w:basedOn w:val="DefaultParagraphFont"/>
    <w:link w:val="Quote"/>
    <w:uiPriority w:val="29"/>
    <w:rsid w:val="006242D3"/>
    <w:rPr>
      <w:rFonts w:eastAsiaTheme="majorEastAsia" w:cstheme="majorBidi"/>
      <w:i/>
      <w:iCs/>
    </w:rPr>
  </w:style>
  <w:style w:type="paragraph" w:styleId="IntenseQuote">
    <w:name w:val="Intense Quote"/>
    <w:basedOn w:val="Normal"/>
    <w:next w:val="Normal"/>
    <w:link w:val="IntenseQuoteChar"/>
    <w:uiPriority w:val="30"/>
    <w:qFormat/>
    <w:rsid w:val="006242D3"/>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6242D3"/>
    <w:rPr>
      <w:rFonts w:eastAsiaTheme="majorEastAsia" w:cstheme="majorBidi"/>
      <w:caps/>
      <w:color w:val="622423" w:themeColor="accent2" w:themeShade="7F"/>
      <w:spacing w:val="5"/>
      <w:sz w:val="20"/>
      <w:szCs w:val="20"/>
    </w:rPr>
  </w:style>
  <w:style w:type="character" w:styleId="SubtleEmphasis">
    <w:name w:val="Subtle Emphasis"/>
    <w:uiPriority w:val="19"/>
    <w:qFormat/>
    <w:rsid w:val="006242D3"/>
    <w:rPr>
      <w:i/>
      <w:iCs/>
    </w:rPr>
  </w:style>
  <w:style w:type="character" w:styleId="IntenseEmphasis">
    <w:name w:val="Intense Emphasis"/>
    <w:uiPriority w:val="21"/>
    <w:qFormat/>
    <w:rsid w:val="006242D3"/>
    <w:rPr>
      <w:i/>
      <w:iCs/>
      <w:caps/>
      <w:spacing w:val="10"/>
      <w:sz w:val="20"/>
      <w:szCs w:val="20"/>
    </w:rPr>
  </w:style>
  <w:style w:type="character" w:styleId="SubtleReference">
    <w:name w:val="Subtle Reference"/>
    <w:basedOn w:val="DefaultParagraphFont"/>
    <w:uiPriority w:val="31"/>
    <w:qFormat/>
    <w:rsid w:val="006242D3"/>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6242D3"/>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6242D3"/>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6242D3"/>
    <w:pPr>
      <w:outlineLvl w:val="9"/>
    </w:pPr>
  </w:style>
</w:styles>
</file>

<file path=word/webSettings.xml><?xml version="1.0" encoding="utf-8"?>
<w:webSettings xmlns:r="http://schemas.openxmlformats.org/officeDocument/2006/relationships" xmlns:w="http://schemas.openxmlformats.org/wordprocessingml/2006/main">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comments" Target="comment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80" Type="http://schemas.openxmlformats.org/officeDocument/2006/relationships/image" Target="media/image74.png"/><Relationship Id="rId81" Type="http://schemas.openxmlformats.org/officeDocument/2006/relationships/image" Target="media/image75.png"/><Relationship Id="rId82" Type="http://schemas.openxmlformats.org/officeDocument/2006/relationships/image" Target="media/image76.png"/><Relationship Id="rId83" Type="http://schemas.openxmlformats.org/officeDocument/2006/relationships/fontTable" Target="fontTable.xml"/><Relationship Id="rId84" Type="http://schemas.openxmlformats.org/officeDocument/2006/relationships/theme" Target="theme/theme1.xml"/><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png"/><Relationship Id="rId79" Type="http://schemas.openxmlformats.org/officeDocument/2006/relationships/image" Target="media/image7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26DF90-AB83-4C09-83F9-676287B07C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4626</TotalTime>
  <Pages>69</Pages>
  <Words>5502</Words>
  <Characters>31367</Characters>
  <Application>Microsoft Macintosh Word</Application>
  <DocSecurity>0</DocSecurity>
  <Lines>261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Eric</dc:creator>
  <cp:lastModifiedBy>Justin Naifeh</cp:lastModifiedBy>
  <cp:revision>507</cp:revision>
  <cp:lastPrinted>2010-11-17T05:21:00Z</cp:lastPrinted>
  <dcterms:created xsi:type="dcterms:W3CDTF">2010-10-20T16:59:00Z</dcterms:created>
  <dcterms:modified xsi:type="dcterms:W3CDTF">2010-11-25T08:02:00Z</dcterms:modified>
</cp:coreProperties>
</file>